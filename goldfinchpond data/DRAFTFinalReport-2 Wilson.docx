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Corbel" w:hAnsi="Corbel"/>
          <w:color w:val="auto"/>
          <w:sz w:val="24"/>
          <w:szCs w:val="24"/>
        </w:rPr>
        <w:id w:val="1828321174"/>
        <w:docPartObj>
          <w:docPartGallery w:val="Cover Pages"/>
          <w:docPartUnique/>
        </w:docPartObj>
      </w:sdtPr>
      <w:sdtContent>
        <w:p w14:paraId="320C4C32" w14:textId="0C14324B" w:rsidR="00280CA7" w:rsidRPr="003628C3" w:rsidRDefault="00280CA7">
          <w:pPr>
            <w:rPr>
              <w:rFonts w:ascii="Corbel" w:hAnsi="Corbel"/>
              <w:color w:val="auto"/>
              <w:sz w:val="24"/>
              <w:szCs w:val="24"/>
            </w:rPr>
          </w:pPr>
          <w:r w:rsidRPr="003628C3">
            <w:rPr>
              <w:rFonts w:ascii="Corbel" w:hAnsi="Corbel"/>
              <w:noProof/>
              <w:color w:val="auto"/>
              <w:sz w:val="24"/>
              <w:szCs w:val="24"/>
            </w:rPr>
            <mc:AlternateContent>
              <mc:Choice Requires="wpg">
                <w:drawing>
                  <wp:anchor distT="0" distB="0" distL="114300" distR="114300" simplePos="0" relativeHeight="251660288" behindDoc="0" locked="0" layoutInCell="1" allowOverlap="1" wp14:anchorId="132DC9C0" wp14:editId="33277210">
                    <wp:simplePos x="0" y="0"/>
                    <wp:positionH relativeFrom="page">
                      <wp:align>left</wp:align>
                    </wp:positionH>
                    <wp:positionV relativeFrom="page">
                      <wp:align>top</wp:align>
                    </wp:positionV>
                    <wp:extent cx="6382512" cy="4297680"/>
                    <wp:effectExtent l="0" t="0" r="18415" b="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4297680"/>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text/>
                                  </w:sdtPr>
                                  <w:sdtContent>
                                    <w:p w14:paraId="2D45DD26" w14:textId="3A24415B" w:rsidR="00613F60" w:rsidRDefault="00613F60">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UCSB Sedgwick Reserve, Winter 2017</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text/>
                                  </w:sdtPr>
                                  <w:sdtContent>
                                    <w:p w14:paraId="6C41C415" w14:textId="433E1254" w:rsidR="00613F60" w:rsidRDefault="00613F60">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final report on amphibian surveys</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132DC9C0" id="Group 459" o:spid="_x0000_s1026" alt="Title: Title and subtitle with crop mark graphic" style="position:absolute;margin-left:0;margin-top:0;width:502.55pt;height:338.4pt;z-index:251660288;mso-position-horizontal:left;mso-position-horizontal-relative:page;mso-position-vertical:top;mso-position-vertical-relative:page;mso-width-relative:margin;mso-height-relative:margin" coordsize="6381750,340156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">
                    <v:group id="Group 460" o:spid="_x0000_s1027" style="position:absolute;width:2642616;height:3401568" coordsize="2642616,340156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3XceMIAAADcAAAADwAA&#10;AAAAAAAAAAAAAACpAgAAZHJzL2Rvd25yZXYueG1sUEsFBgAAAAAEAAQA+gAAAJgDAAAAAA==&#10;">
                      <v:shape id="Freeform 461" o:spid="_x0000_s1028" style="position:absolute;left:504825;top:504825;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Do8iwgAA&#10;ANwAAAAPAAAAZHJzL2Rvd25yZXYueG1sRI9Bi8IwFITvwv6H8Bb2pqmiIl2jiCKKt1aFPT6aZ1ts&#10;XkoStbu/fiMIHoeZ+YaZLzvTiDs5X1tWMBwkIIgLq2suFZyO2/4MhA/IGhvLpOCXPCwXH705pto+&#10;OKN7HkoRIexTVFCF0KZS+qIig35gW+LoXawzGKJ0pdQOHxFuGjlKkqk0WHNcqLCldUXFNb8ZBS47&#10;H7JVjqfdjQ395JONnOz/lPr67FbfIAJ14R1+tfdawXg6hOeZeATk4h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4OjyLCAAAA3AAAAA8AAAAAAAAAAAAAAAAAlwIAAGRycy9kb3du&#10;cmV2LnhtbFBLBQYAAAAABAAEAPUAAACGAwAAAAA=&#10;" path="m168,1806l0,1806,,,1344,,1344,165,168,165,168,1806xe" fillcolor="#44546a [3215]" stroked="f">
                        <v:path arrowok="t" o:connecttype="custom" o:connectlocs="266700,2867025;0,2867025;0,0;2133600,0;2133600,261938;266700,261938;266700,2867025" o:connectangles="0,0,0,0,0,0,0"/>
                      </v:shape>
                      <v:rect id="Rectangle 462" o:spid="_x0000_s1029" style="position:absolute;width:2642616;height:34015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y9exAAA&#10;ANwAAAAPAAAAZHJzL2Rvd25yZXYueG1sRI9Ba8JAFITvgv9heUJvulGKSOomtEJpi4eibe/P3WcS&#10;zL4Nu2sS/323UPA4zMw3zLYcbSt68qFxrGC5yEAQa2carhR8f73ONyBCRDbYOiYFNwpQFtPJFnPj&#10;Bj5Qf4yVSBAOOSqoY+xyKYOuyWJYuI44eWfnLcYkfSWNxyHBbStXWbaWFhtOCzV2tKtJX45Xq+DH&#10;nV8Gq0/80d8+m+vb3mu92Sv1MBufn0BEGuM9/N9+Nwoe1yv4O5OOgCx+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8vXsQAAADcAAAADwAAAAAAAAAAAAAAAACXAgAAZHJzL2Rv&#10;d25yZXYueG1sUEsFBgAAAAAEAAQA9QAAAIgDAAAAAA==&#10;" filled="f" stroked="f" strokeweight="1pt"/>
                    </v:group>
                    <v:shapetype id="_x0000_t202" coordsize="21600,21600" o:spt="202" path="m0,0l0,21600,21600,21600,21600,0xe">
                      <v:stroke joinstyle="miter"/>
                      <v:path gradientshapeok="t" o:connecttype="rect"/>
                    </v:shapetype>
                    <v:shape id="Text Box 463" o:spid="_x0000_s1030" type="#_x0000_t202" style="position:absolute;left:771525;top:762000;width:5610225;height:259143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SlcdxgAA&#10;ANwAAAAPAAAAZHJzL2Rvd25yZXYueG1sRI9Ba8JAFITvQv/D8gredGMVKTEbKRbFgxVrevH2yL4m&#10;wezbkF117a/vFoQeh5n5hsmWwbTiSr1rLCuYjBMQxKXVDVcKvor16BWE88gaW8uk4E4OlvnTIMNU&#10;2xt/0vXoKxEh7FJUUHvfpVK6siaDbmw74uh9296gj7KvpO7xFuGmlS9JMpcGG44LNXa0qqk8Hy9G&#10;QZgUP7Ntsvs4FZtpOL8f9oeVIaWGz+FtAcJT8P/hR3urFczmU/g7E4+AzH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8SlcdxgAAANwAAAAPAAAAAAAAAAAAAAAAAJcCAABkcnMv&#10;ZG93bnJldi54bWxQSwUGAAAAAAQABAD1AAAAigMAAAAA&#10;" filled="f" stroked="f" strokeweight=".5pt">
                      <v:textbox inset="36pt,36pt,0,0">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2D45DD26" w14:textId="3A24415B" w:rsidR="008B507A" w:rsidRDefault="008B507A">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UCSB Sedgwick Reserve, Winter 2017</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6C41C415" w14:textId="433E1254" w:rsidR="008B507A" w:rsidRDefault="008B507A">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final report on amphibian surveys</w:t>
                                </w:r>
                              </w:p>
                            </w:sdtContent>
                          </w:sdt>
                        </w:txbxContent>
                      </v:textbox>
                    </v:shape>
                    <w10:wrap anchorx="page" anchory="page"/>
                  </v:group>
                </w:pict>
              </mc:Fallback>
            </mc:AlternateContent>
          </w:r>
          <w:r w:rsidRPr="003628C3">
            <w:rPr>
              <w:rFonts w:ascii="Corbel" w:hAnsi="Corbel"/>
              <w:noProof/>
              <w:color w:val="auto"/>
              <w:sz w:val="24"/>
              <w:szCs w:val="24"/>
            </w:rPr>
            <mc:AlternateContent>
              <mc:Choice Requires="wps">
                <w:drawing>
                  <wp:anchor distT="0" distB="0" distL="114300" distR="114300" simplePos="0" relativeHeight="251659264" behindDoc="1" locked="0" layoutInCell="1" allowOverlap="1" wp14:anchorId="7676D197" wp14:editId="3584A2C2">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xmlns:w15="http://schemas.microsoft.com/office/word/2012/wordml">
                <w:pict>
                  <v:rect w14:anchorId="1ACB961A" id="Rectangle 464"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" fillcolor="#e7e6e6 [3214]" stroked="f">
                    <w10:wrap anchorx="page" anchory="page"/>
                  </v:rect>
                </w:pict>
              </mc:Fallback>
            </mc:AlternateContent>
          </w:r>
        </w:p>
        <w:p w14:paraId="284DFBF0" w14:textId="7DDA29DB" w:rsidR="00280CA7" w:rsidRPr="003628C3" w:rsidRDefault="00280CA7">
          <w:pPr>
            <w:rPr>
              <w:rFonts w:ascii="Corbel" w:hAnsi="Corbel"/>
              <w:color w:val="auto"/>
              <w:sz w:val="24"/>
              <w:szCs w:val="24"/>
            </w:rPr>
          </w:pPr>
          <w:r w:rsidRPr="003628C3">
            <w:rPr>
              <w:rFonts w:ascii="Corbel" w:hAnsi="Corbel"/>
              <w:noProof/>
              <w:color w:val="auto"/>
              <w:sz w:val="24"/>
              <w:szCs w:val="24"/>
            </w:rPr>
            <mc:AlternateContent>
              <mc:Choice Requires="wpg">
                <w:drawing>
                  <wp:anchor distT="0" distB="0" distL="114300" distR="114300" simplePos="0" relativeHeight="251661312" behindDoc="0" locked="0" layoutInCell="1" allowOverlap="1" wp14:anchorId="1CD3E9AA" wp14:editId="5B0CC5AD">
                    <wp:simplePos x="0" y="0"/>
                    <wp:positionH relativeFrom="page">
                      <wp:posOffset>2616835</wp:posOffset>
                    </wp:positionH>
                    <wp:positionV relativeFrom="page">
                      <wp:posOffset>6686550</wp:posOffset>
                    </wp:positionV>
                    <wp:extent cx="5153025" cy="3373755"/>
                    <wp:effectExtent l="0" t="0" r="3175" b="4445"/>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5153025" cy="3373755"/>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text/>
                                  </w:sdtPr>
                                  <w:sdtContent>
                                    <w:p w14:paraId="1201009B" w14:textId="15371D6D" w:rsidR="00613F60" w:rsidRDefault="00613F60">
                                      <w:pPr>
                                        <w:pStyle w:val="NoSpacing"/>
                                        <w:spacing w:after="240"/>
                                        <w:jc w:val="right"/>
                                        <w:rPr>
                                          <w:color w:val="44546A" w:themeColor="text2"/>
                                          <w:spacing w:val="10"/>
                                          <w:sz w:val="36"/>
                                          <w:szCs w:val="36"/>
                                        </w:rPr>
                                      </w:pPr>
                                      <w:r>
                                        <w:rPr>
                                          <w:color w:val="44546A" w:themeColor="text2"/>
                                          <w:spacing w:val="10"/>
                                          <w:sz w:val="36"/>
                                          <w:szCs w:val="36"/>
                                        </w:rPr>
                                        <w:t>Andrea J. Adams and Emily A. Wilson</w:t>
                                      </w:r>
                                    </w:p>
                                  </w:sdtContent>
                                </w:sdt>
                                <w:p w14:paraId="4B80F50D" w14:textId="1138A5F3" w:rsidR="00613F60" w:rsidRDefault="00613F60">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text/>
                                    </w:sdtPr>
                                    <w:sdtContent>
                                      <w:r>
                                        <w:rPr>
                                          <w:color w:val="44546A" w:themeColor="text2"/>
                                          <w:spacing w:val="10"/>
                                          <w:sz w:val="28"/>
                                          <w:szCs w:val="28"/>
                                        </w:rPr>
                                        <w:t>UCSB Ecology, Evolution, and Marine Biology</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5="http://schemas.microsoft.com/office/word/2012/wordml">
                <w:pict>
                  <v:group w14:anchorId="1CD3E9AA" id="Group 454" o:spid="_x0000_s1031" alt="Title: Author and company name with crop mark graphic" style="position:absolute;margin-left:206.05pt;margin-top:526.5pt;width:405.75pt;height:265.65pt;z-index:251661312;mso-position-horizontal-relative:page;mso-position-vertical-relative:page;mso-width-relative:margin;mso-height-relative:margin" coordsize="4671822,337413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">
                    <v:group id="Group 455" o:spid="_x0000_s1032" style="position:absolute;left:2038350;width:2633472;height:3374136" coordsize="2628900,33718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JW61XcUAAADcAAAA&#10;DwAAAAAAAAAAAAAAAACpAgAAZHJzL2Rvd25yZXYueG1sUEsFBgAAAAAEAAQA+gAAAJsDAAAAAA==&#10;">
                      <v:shape id="Freeform 456" o:spid="_x0000_s1033" style="position:absolute;width:2133600;height:2867025;visibility:visible;mso-wrap-style:square;v-text-anchor:top" coordsize="1344,180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i93rwwAA&#10;ANwAAAAPAAAAZHJzL2Rvd25yZXYueG1sRI9Ba8JAFITvQv/D8gq96aZiRFJXkRZRvCWm0OMj+5qE&#10;Zt+G3VVTf70rCB6HmfmGWa4H04kzOd9aVvA+SUAQV1a3XCsoj9vxAoQPyBo7y6TgnzysVy+jJWba&#10;XjincxFqESHsM1TQhNBnUvqqIYN+Ynvi6P1aZzBE6WqpHV4i3HRymiRzabDluNBgT58NVX/FyShw&#10;+fch3xRY7k5s6KdIv2S6vyr19jpsPkAEGsIz/GjvtYJZOof7mXgE5OoG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i93rwwAAANwAAAAPAAAAAAAAAAAAAAAAAJcCAABkcnMvZG93&#10;bnJldi54bWxQSwUGAAAAAAQABAD1AAAAhwMAAAAA&#10;" path="m1344,1806l0,1806,,1641,1176,1641,1176,,1344,,1344,1806xe" fillcolor="#44546a [3215]" stroked="f">
                        <v:path arrowok="t" o:connecttype="custom" o:connectlocs="2133600,2867025;0,2867025;0,2605088;1866900,2605088;1866900,0;2133600,0;2133600,2867025" o:connectangles="0,0,0,0,0,0,0"/>
                      </v:shape>
                      <v:rect id="Rectangle 457" o:spid="_x0000_s1034" style="position:absolute;left:9525;width:2619375;height:33718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5EZ7xAAA&#10;ANwAAAAPAAAAZHJzL2Rvd25yZXYueG1sRI9BawIxFITvhf6H8ArearZiraxGUUGseCi17f2ZPHeX&#10;bl6WJO6u/94IhR6HmfmGmS97W4uWfKgcK3gZZiCItTMVFwq+v7bPUxAhIhusHZOCKwVYLh4f5pgb&#10;1/EntcdYiAThkKOCMsYmlzLokiyGoWuIk3d23mJM0hfSeOwS3NZylGUTabHitFBiQ5uS9O/xYhX8&#10;uPO6s/rE+/b6UV12B6/19KDU4KlfzUBE6uN/+K/9bhSMX9/gfiYdAbm4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2eRGe8QAAADcAAAADwAAAAAAAAAAAAAAAACXAgAAZHJzL2Rv&#10;d25yZXYueG1sUEsFBgAAAAAEAAQA9QAAAIgDAAAAAA==&#10;" filled="f" stroked="f" strokeweight="1pt"/>
                    </v:group>
                    <v:shape id="Text Box 458" o:spid="_x0000_s1035" type="#_x0000_t202" style="position:absolute;top:1104900;width:3904218;height:150495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hBG4vgAA&#10;ANwAAAAPAAAAZHJzL2Rvd25yZXYueG1sRE/LqsIwEN0L/kMYwZ2miopUo4ggV3DlY+FybMa22kxK&#10;klvr35uF4PJw3st1ayrRkPOlZQWjYQKCOLO65FzB5bwbzEH4gKyxskwK3uRhvep2lphq++IjNaeQ&#10;ixjCPkUFRQh1KqXPCjLoh7YmjtzdOoMhQpdL7fAVw00lx0kykwZLjg0F1rQtKHue/o2C8d/Zzg9t&#10;c7vecv9gRzJs341S/V67WYAI1Iaf+OveawWTaVwbz8QjIFcf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eoQRuL4AAADcAAAADwAAAAAAAAAAAAAAAACXAgAAZHJzL2Rvd25yZXYu&#10;eG1sUEsFBgAAAAAEAAQA9QAAAIIDAAAAAA==&#10;" filled="f" stroked="f" strokeweight=".5pt">
                      <v:textbox inset="0,0,36pt,36pt">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1201009B" w14:textId="15371D6D" w:rsidR="008B507A" w:rsidRDefault="008B507A">
                                <w:pPr>
                                  <w:pStyle w:val="NoSpacing"/>
                                  <w:spacing w:after="240"/>
                                  <w:jc w:val="right"/>
                                  <w:rPr>
                                    <w:color w:val="44546A" w:themeColor="text2"/>
                                    <w:spacing w:val="10"/>
                                    <w:sz w:val="36"/>
                                    <w:szCs w:val="36"/>
                                  </w:rPr>
                                </w:pPr>
                                <w:r>
                                  <w:rPr>
                                    <w:color w:val="44546A" w:themeColor="text2"/>
                                    <w:spacing w:val="10"/>
                                    <w:sz w:val="36"/>
                                    <w:szCs w:val="36"/>
                                  </w:rPr>
                                  <w:t>Andrea J. Adams and Emily A. Wilson</w:t>
                                </w:r>
                              </w:p>
                            </w:sdtContent>
                          </w:sdt>
                          <w:p w14:paraId="4B80F50D" w14:textId="1138A5F3" w:rsidR="008B507A" w:rsidRDefault="008B507A">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Content>
                                <w:r>
                                  <w:rPr>
                                    <w:color w:val="44546A" w:themeColor="text2"/>
                                    <w:spacing w:val="10"/>
                                    <w:sz w:val="28"/>
                                    <w:szCs w:val="28"/>
                                  </w:rPr>
                                  <w:t>UCSB Ecology, Evolution, and Marine Biology</w:t>
                                </w:r>
                              </w:sdtContent>
                            </w:sdt>
                          </w:p>
                        </w:txbxContent>
                      </v:textbox>
                    </v:shape>
                    <w10:wrap anchorx="page" anchory="page"/>
                  </v:group>
                </w:pict>
              </mc:Fallback>
            </mc:AlternateContent>
          </w:r>
          <w:r w:rsidRPr="003628C3">
            <w:rPr>
              <w:rFonts w:ascii="Corbel" w:hAnsi="Corbel"/>
              <w:color w:val="auto"/>
              <w:sz w:val="24"/>
              <w:szCs w:val="24"/>
            </w:rPr>
            <w:br w:type="page"/>
          </w:r>
        </w:p>
      </w:sdtContent>
    </w:sdt>
    <w:p w14:paraId="5DD05A3A" w14:textId="77777777" w:rsidR="008E74EF" w:rsidRDefault="008E74EF">
      <w:pPr>
        <w:pStyle w:val="TOC2"/>
        <w:tabs>
          <w:tab w:val="right" w:leader="dot" w:pos="9350"/>
        </w:tabs>
        <w:rPr>
          <w:rFonts w:ascii="Corbel" w:hAnsi="Corbel"/>
          <w:smallCaps w:val="0"/>
          <w:sz w:val="24"/>
        </w:rPr>
        <w:sectPr w:rsidR="008E74EF" w:rsidSect="00280CA7">
          <w:headerReference w:type="default" r:id="rId9"/>
          <w:footerReference w:type="even" r:id="rId10"/>
          <w:footerReference w:type="default" r:id="rId11"/>
          <w:footerReference w:type="first" r:id="rId12"/>
          <w:pgSz w:w="12240" w:h="15840"/>
          <w:pgMar w:top="1440" w:right="1440" w:bottom="1440" w:left="1440" w:header="0" w:footer="720" w:gutter="0"/>
          <w:pgNumType w:start="1"/>
          <w:cols w:space="720"/>
          <w:titlePg/>
          <w:docGrid w:linePitch="299"/>
        </w:sectPr>
      </w:pPr>
    </w:p>
    <w:p w14:paraId="1DBE2D95" w14:textId="1D22557D" w:rsidR="008E74EF" w:rsidRPr="008E74EF" w:rsidRDefault="008E74EF" w:rsidP="008E74EF">
      <w:pPr>
        <w:pStyle w:val="TOC2"/>
        <w:tabs>
          <w:tab w:val="right" w:leader="dot" w:pos="9350"/>
        </w:tabs>
        <w:jc w:val="center"/>
        <w:rPr>
          <w:rFonts w:ascii="Corbel" w:hAnsi="Corbel"/>
          <w:b/>
          <w:smallCaps w:val="0"/>
          <w:sz w:val="24"/>
        </w:rPr>
      </w:pPr>
      <w:r w:rsidRPr="008E74EF">
        <w:rPr>
          <w:rFonts w:ascii="Corbel" w:hAnsi="Corbel"/>
          <w:b/>
          <w:smallCaps w:val="0"/>
          <w:sz w:val="24"/>
        </w:rPr>
        <w:lastRenderedPageBreak/>
        <w:t>Table of Contents</w:t>
      </w:r>
      <w:r w:rsidR="003628C3" w:rsidRPr="003628C3">
        <w:rPr>
          <w:rFonts w:ascii="Corbel" w:hAnsi="Corbel"/>
          <w:b/>
          <w:smallCaps w:val="0"/>
          <w:sz w:val="24"/>
        </w:rPr>
        <w:fldChar w:fldCharType="begin"/>
      </w:r>
      <w:r w:rsidR="003628C3" w:rsidRPr="008E74EF">
        <w:rPr>
          <w:rFonts w:ascii="Corbel" w:hAnsi="Corbel"/>
          <w:b/>
          <w:smallCaps w:val="0"/>
          <w:sz w:val="24"/>
        </w:rPr>
        <w:instrText xml:space="preserve"> TOC \o "1-5" </w:instrText>
      </w:r>
      <w:r w:rsidR="003628C3" w:rsidRPr="003628C3">
        <w:rPr>
          <w:rFonts w:ascii="Corbel" w:hAnsi="Corbel"/>
          <w:b/>
          <w:smallCaps w:val="0"/>
          <w:sz w:val="24"/>
        </w:rPr>
        <w:fldChar w:fldCharType="separate"/>
      </w:r>
    </w:p>
    <w:p w14:paraId="2E135081" w14:textId="23E76028" w:rsidR="003628C3" w:rsidRPr="003628C3" w:rsidRDefault="003628C3">
      <w:pPr>
        <w:pStyle w:val="TOC2"/>
        <w:tabs>
          <w:tab w:val="right" w:leader="dot" w:pos="9350"/>
        </w:tabs>
        <w:rPr>
          <w:rFonts w:ascii="Corbel" w:eastAsiaTheme="minorEastAsia" w:hAnsi="Corbel" w:cstheme="minorBidi"/>
          <w:smallCaps w:val="0"/>
          <w:noProof/>
          <w:color w:val="auto"/>
          <w:sz w:val="24"/>
          <w:szCs w:val="24"/>
        </w:rPr>
      </w:pPr>
      <w:r w:rsidRPr="003628C3">
        <w:rPr>
          <w:rFonts w:ascii="Corbel" w:hAnsi="Corbel"/>
          <w:smallCaps w:val="0"/>
          <w:noProof/>
          <w:color w:val="auto"/>
          <w:sz w:val="24"/>
        </w:rPr>
        <w:t>Executive Summary</w:t>
      </w:r>
      <w:r w:rsidRPr="003628C3">
        <w:rPr>
          <w:rFonts w:ascii="Corbel" w:hAnsi="Corbel"/>
          <w:smallCaps w:val="0"/>
          <w:noProof/>
          <w:sz w:val="24"/>
        </w:rPr>
        <w:tab/>
      </w:r>
      <w:r w:rsidRPr="003628C3">
        <w:rPr>
          <w:rFonts w:ascii="Corbel" w:hAnsi="Corbel"/>
          <w:smallCaps w:val="0"/>
          <w:noProof/>
          <w:sz w:val="24"/>
        </w:rPr>
        <w:fldChar w:fldCharType="begin"/>
      </w:r>
      <w:r w:rsidRPr="003628C3">
        <w:rPr>
          <w:rFonts w:ascii="Corbel" w:hAnsi="Corbel"/>
          <w:smallCaps w:val="0"/>
          <w:noProof/>
          <w:sz w:val="24"/>
        </w:rPr>
        <w:instrText xml:space="preserve"> PAGEREF _Toc478055656 \h </w:instrText>
      </w:r>
      <w:r w:rsidRPr="003628C3">
        <w:rPr>
          <w:rFonts w:ascii="Corbel" w:hAnsi="Corbel"/>
          <w:smallCaps w:val="0"/>
          <w:noProof/>
          <w:sz w:val="24"/>
        </w:rPr>
      </w:r>
      <w:r w:rsidRPr="003628C3">
        <w:rPr>
          <w:rFonts w:ascii="Corbel" w:hAnsi="Corbel"/>
          <w:smallCaps w:val="0"/>
          <w:noProof/>
          <w:sz w:val="24"/>
        </w:rPr>
        <w:fldChar w:fldCharType="separate"/>
      </w:r>
      <w:r w:rsidRPr="003628C3">
        <w:rPr>
          <w:rFonts w:ascii="Corbel" w:hAnsi="Corbel"/>
          <w:smallCaps w:val="0"/>
          <w:noProof/>
          <w:sz w:val="24"/>
        </w:rPr>
        <w:t>3</w:t>
      </w:r>
      <w:r w:rsidRPr="003628C3">
        <w:rPr>
          <w:rFonts w:ascii="Corbel" w:hAnsi="Corbel"/>
          <w:smallCaps w:val="0"/>
          <w:noProof/>
          <w:sz w:val="24"/>
        </w:rPr>
        <w:fldChar w:fldCharType="end"/>
      </w:r>
    </w:p>
    <w:p w14:paraId="36042228" w14:textId="77777777" w:rsidR="003628C3" w:rsidRPr="003628C3" w:rsidRDefault="003628C3">
      <w:pPr>
        <w:pStyle w:val="TOC2"/>
        <w:tabs>
          <w:tab w:val="left" w:pos="880"/>
          <w:tab w:val="right" w:leader="dot" w:pos="9350"/>
        </w:tabs>
        <w:rPr>
          <w:rFonts w:ascii="Corbel" w:eastAsiaTheme="minorEastAsia" w:hAnsi="Corbel" w:cstheme="minorBidi"/>
          <w:smallCaps w:val="0"/>
          <w:noProof/>
          <w:color w:val="auto"/>
          <w:sz w:val="24"/>
          <w:szCs w:val="24"/>
        </w:rPr>
      </w:pPr>
      <w:r w:rsidRPr="003628C3">
        <w:rPr>
          <w:rFonts w:ascii="Corbel" w:hAnsi="Corbel"/>
          <w:smallCaps w:val="0"/>
          <w:noProof/>
          <w:color w:val="auto"/>
          <w:sz w:val="24"/>
        </w:rPr>
        <w:t xml:space="preserve">1.     </w:t>
      </w:r>
      <w:r w:rsidRPr="003628C3">
        <w:rPr>
          <w:rFonts w:ascii="Corbel" w:eastAsiaTheme="minorEastAsia" w:hAnsi="Corbel" w:cstheme="minorBidi"/>
          <w:smallCaps w:val="0"/>
          <w:noProof/>
          <w:color w:val="auto"/>
          <w:sz w:val="24"/>
          <w:szCs w:val="24"/>
        </w:rPr>
        <w:tab/>
      </w:r>
      <w:r w:rsidRPr="003628C3">
        <w:rPr>
          <w:rFonts w:ascii="Corbel" w:hAnsi="Corbel"/>
          <w:smallCaps w:val="0"/>
          <w:noProof/>
          <w:color w:val="auto"/>
          <w:sz w:val="24"/>
        </w:rPr>
        <w:t>Study Goal and Objectives</w:t>
      </w:r>
      <w:r w:rsidRPr="003628C3">
        <w:rPr>
          <w:rFonts w:ascii="Corbel" w:hAnsi="Corbel"/>
          <w:smallCaps w:val="0"/>
          <w:noProof/>
          <w:sz w:val="24"/>
        </w:rPr>
        <w:tab/>
      </w:r>
      <w:r w:rsidRPr="003628C3">
        <w:rPr>
          <w:rFonts w:ascii="Corbel" w:hAnsi="Corbel"/>
          <w:smallCaps w:val="0"/>
          <w:noProof/>
          <w:sz w:val="24"/>
        </w:rPr>
        <w:fldChar w:fldCharType="begin"/>
      </w:r>
      <w:r w:rsidRPr="003628C3">
        <w:rPr>
          <w:rFonts w:ascii="Corbel" w:hAnsi="Corbel"/>
          <w:smallCaps w:val="0"/>
          <w:noProof/>
          <w:sz w:val="24"/>
        </w:rPr>
        <w:instrText xml:space="preserve"> PAGEREF _Toc478055657 \h </w:instrText>
      </w:r>
      <w:r w:rsidRPr="003628C3">
        <w:rPr>
          <w:rFonts w:ascii="Corbel" w:hAnsi="Corbel"/>
          <w:smallCaps w:val="0"/>
          <w:noProof/>
          <w:sz w:val="24"/>
        </w:rPr>
      </w:r>
      <w:r w:rsidRPr="003628C3">
        <w:rPr>
          <w:rFonts w:ascii="Corbel" w:hAnsi="Corbel"/>
          <w:smallCaps w:val="0"/>
          <w:noProof/>
          <w:sz w:val="24"/>
        </w:rPr>
        <w:fldChar w:fldCharType="separate"/>
      </w:r>
      <w:r w:rsidRPr="003628C3">
        <w:rPr>
          <w:rFonts w:ascii="Corbel" w:hAnsi="Corbel"/>
          <w:smallCaps w:val="0"/>
          <w:noProof/>
          <w:sz w:val="24"/>
        </w:rPr>
        <w:t>1</w:t>
      </w:r>
      <w:r w:rsidRPr="003628C3">
        <w:rPr>
          <w:rFonts w:ascii="Corbel" w:hAnsi="Corbel"/>
          <w:smallCaps w:val="0"/>
          <w:noProof/>
          <w:sz w:val="24"/>
        </w:rPr>
        <w:fldChar w:fldCharType="end"/>
      </w:r>
    </w:p>
    <w:p w14:paraId="579F2256" w14:textId="77777777" w:rsidR="003628C3" w:rsidRPr="003628C3" w:rsidRDefault="003628C3">
      <w:pPr>
        <w:pStyle w:val="TOC2"/>
        <w:tabs>
          <w:tab w:val="right" w:leader="dot" w:pos="9350"/>
        </w:tabs>
        <w:rPr>
          <w:rFonts w:ascii="Corbel" w:eastAsiaTheme="minorEastAsia" w:hAnsi="Corbel" w:cstheme="minorBidi"/>
          <w:smallCaps w:val="0"/>
          <w:noProof/>
          <w:color w:val="auto"/>
          <w:sz w:val="24"/>
          <w:szCs w:val="24"/>
        </w:rPr>
      </w:pPr>
      <w:r w:rsidRPr="003628C3">
        <w:rPr>
          <w:rFonts w:ascii="Corbel" w:hAnsi="Corbel"/>
          <w:smallCaps w:val="0"/>
          <w:noProof/>
          <w:color w:val="auto"/>
          <w:sz w:val="24"/>
        </w:rPr>
        <w:t>2.0    Study Methods and Analysis</w:t>
      </w:r>
      <w:r w:rsidRPr="003628C3">
        <w:rPr>
          <w:rFonts w:ascii="Corbel" w:hAnsi="Corbel"/>
          <w:smallCaps w:val="0"/>
          <w:noProof/>
          <w:sz w:val="24"/>
        </w:rPr>
        <w:tab/>
      </w:r>
      <w:r w:rsidRPr="003628C3">
        <w:rPr>
          <w:rFonts w:ascii="Corbel" w:hAnsi="Corbel"/>
          <w:smallCaps w:val="0"/>
          <w:noProof/>
          <w:sz w:val="24"/>
        </w:rPr>
        <w:fldChar w:fldCharType="begin"/>
      </w:r>
      <w:r w:rsidRPr="003628C3">
        <w:rPr>
          <w:rFonts w:ascii="Corbel" w:hAnsi="Corbel"/>
          <w:smallCaps w:val="0"/>
          <w:noProof/>
          <w:sz w:val="24"/>
        </w:rPr>
        <w:instrText xml:space="preserve"> PAGEREF _Toc478055658 \h </w:instrText>
      </w:r>
      <w:r w:rsidRPr="003628C3">
        <w:rPr>
          <w:rFonts w:ascii="Corbel" w:hAnsi="Corbel"/>
          <w:smallCaps w:val="0"/>
          <w:noProof/>
          <w:sz w:val="24"/>
        </w:rPr>
      </w:r>
      <w:r w:rsidRPr="003628C3">
        <w:rPr>
          <w:rFonts w:ascii="Corbel" w:hAnsi="Corbel"/>
          <w:smallCaps w:val="0"/>
          <w:noProof/>
          <w:sz w:val="24"/>
        </w:rPr>
        <w:fldChar w:fldCharType="separate"/>
      </w:r>
      <w:r w:rsidRPr="003628C3">
        <w:rPr>
          <w:rFonts w:ascii="Corbel" w:hAnsi="Corbel"/>
          <w:smallCaps w:val="0"/>
          <w:noProof/>
          <w:sz w:val="24"/>
        </w:rPr>
        <w:t>1</w:t>
      </w:r>
      <w:r w:rsidRPr="003628C3">
        <w:rPr>
          <w:rFonts w:ascii="Corbel" w:hAnsi="Corbel"/>
          <w:smallCaps w:val="0"/>
          <w:noProof/>
          <w:sz w:val="24"/>
        </w:rPr>
        <w:fldChar w:fldCharType="end"/>
      </w:r>
    </w:p>
    <w:p w14:paraId="0EF513DD" w14:textId="77777777" w:rsidR="003628C3" w:rsidRPr="003628C3" w:rsidRDefault="003628C3">
      <w:pPr>
        <w:pStyle w:val="TOC3"/>
        <w:tabs>
          <w:tab w:val="right" w:leader="dot" w:pos="9350"/>
        </w:tabs>
        <w:rPr>
          <w:rFonts w:ascii="Corbel" w:eastAsiaTheme="minorEastAsia" w:hAnsi="Corbel" w:cstheme="minorBidi"/>
          <w:i w:val="0"/>
          <w:iCs w:val="0"/>
          <w:noProof/>
          <w:color w:val="auto"/>
          <w:sz w:val="24"/>
          <w:szCs w:val="24"/>
        </w:rPr>
      </w:pPr>
      <w:r w:rsidRPr="003628C3">
        <w:rPr>
          <w:rFonts w:ascii="Corbel" w:hAnsi="Corbel"/>
          <w:i w:val="0"/>
          <w:noProof/>
          <w:color w:val="auto"/>
          <w:sz w:val="24"/>
        </w:rPr>
        <w:t>2.1      Study Area</w:t>
      </w:r>
      <w:r w:rsidRPr="003628C3">
        <w:rPr>
          <w:rFonts w:ascii="Corbel" w:hAnsi="Corbel"/>
          <w:i w:val="0"/>
          <w:noProof/>
          <w:sz w:val="24"/>
        </w:rPr>
        <w:tab/>
      </w:r>
      <w:r w:rsidRPr="003628C3">
        <w:rPr>
          <w:rFonts w:ascii="Corbel" w:hAnsi="Corbel"/>
          <w:i w:val="0"/>
          <w:noProof/>
          <w:sz w:val="24"/>
        </w:rPr>
        <w:fldChar w:fldCharType="begin"/>
      </w:r>
      <w:r w:rsidRPr="003628C3">
        <w:rPr>
          <w:rFonts w:ascii="Corbel" w:hAnsi="Corbel"/>
          <w:i w:val="0"/>
          <w:noProof/>
          <w:sz w:val="24"/>
        </w:rPr>
        <w:instrText xml:space="preserve"> PAGEREF _Toc478055659 \h </w:instrText>
      </w:r>
      <w:r w:rsidRPr="003628C3">
        <w:rPr>
          <w:rFonts w:ascii="Corbel" w:hAnsi="Corbel"/>
          <w:i w:val="0"/>
          <w:noProof/>
          <w:sz w:val="24"/>
        </w:rPr>
      </w:r>
      <w:r w:rsidRPr="003628C3">
        <w:rPr>
          <w:rFonts w:ascii="Corbel" w:hAnsi="Corbel"/>
          <w:i w:val="0"/>
          <w:noProof/>
          <w:sz w:val="24"/>
        </w:rPr>
        <w:fldChar w:fldCharType="separate"/>
      </w:r>
      <w:r w:rsidRPr="003628C3">
        <w:rPr>
          <w:rFonts w:ascii="Corbel" w:hAnsi="Corbel"/>
          <w:i w:val="0"/>
          <w:noProof/>
          <w:sz w:val="24"/>
        </w:rPr>
        <w:t>1</w:t>
      </w:r>
      <w:r w:rsidRPr="003628C3">
        <w:rPr>
          <w:rFonts w:ascii="Corbel" w:hAnsi="Corbel"/>
          <w:i w:val="0"/>
          <w:noProof/>
          <w:sz w:val="24"/>
        </w:rPr>
        <w:fldChar w:fldCharType="end"/>
      </w:r>
    </w:p>
    <w:p w14:paraId="6B07B7DC" w14:textId="77777777" w:rsidR="003628C3" w:rsidRPr="003628C3" w:rsidRDefault="003628C3">
      <w:pPr>
        <w:pStyle w:val="TOC3"/>
        <w:tabs>
          <w:tab w:val="right" w:leader="dot" w:pos="9350"/>
        </w:tabs>
        <w:rPr>
          <w:rFonts w:ascii="Corbel" w:eastAsiaTheme="minorEastAsia" w:hAnsi="Corbel" w:cstheme="minorBidi"/>
          <w:i w:val="0"/>
          <w:iCs w:val="0"/>
          <w:noProof/>
          <w:color w:val="auto"/>
          <w:sz w:val="24"/>
          <w:szCs w:val="24"/>
        </w:rPr>
      </w:pPr>
      <w:r w:rsidRPr="003628C3">
        <w:rPr>
          <w:rFonts w:ascii="Corbel" w:hAnsi="Corbel"/>
          <w:i w:val="0"/>
          <w:noProof/>
          <w:color w:val="auto"/>
          <w:sz w:val="24"/>
        </w:rPr>
        <w:t>2.2      Study Methods</w:t>
      </w:r>
      <w:r w:rsidRPr="003628C3">
        <w:rPr>
          <w:rFonts w:ascii="Corbel" w:hAnsi="Corbel"/>
          <w:i w:val="0"/>
          <w:noProof/>
          <w:sz w:val="24"/>
        </w:rPr>
        <w:tab/>
      </w:r>
      <w:r w:rsidRPr="003628C3">
        <w:rPr>
          <w:rFonts w:ascii="Corbel" w:hAnsi="Corbel"/>
          <w:i w:val="0"/>
          <w:noProof/>
          <w:sz w:val="24"/>
        </w:rPr>
        <w:fldChar w:fldCharType="begin"/>
      </w:r>
      <w:r w:rsidRPr="003628C3">
        <w:rPr>
          <w:rFonts w:ascii="Corbel" w:hAnsi="Corbel"/>
          <w:i w:val="0"/>
          <w:noProof/>
          <w:sz w:val="24"/>
        </w:rPr>
        <w:instrText xml:space="preserve"> PAGEREF _Toc478055660 \h </w:instrText>
      </w:r>
      <w:r w:rsidRPr="003628C3">
        <w:rPr>
          <w:rFonts w:ascii="Corbel" w:hAnsi="Corbel"/>
          <w:i w:val="0"/>
          <w:noProof/>
          <w:sz w:val="24"/>
        </w:rPr>
      </w:r>
      <w:r w:rsidRPr="003628C3">
        <w:rPr>
          <w:rFonts w:ascii="Corbel" w:hAnsi="Corbel"/>
          <w:i w:val="0"/>
          <w:noProof/>
          <w:sz w:val="24"/>
        </w:rPr>
        <w:fldChar w:fldCharType="separate"/>
      </w:r>
      <w:r w:rsidRPr="003628C3">
        <w:rPr>
          <w:rFonts w:ascii="Corbel" w:hAnsi="Corbel"/>
          <w:i w:val="0"/>
          <w:noProof/>
          <w:sz w:val="24"/>
        </w:rPr>
        <w:t>1</w:t>
      </w:r>
      <w:r w:rsidRPr="003628C3">
        <w:rPr>
          <w:rFonts w:ascii="Corbel" w:hAnsi="Corbel"/>
          <w:i w:val="0"/>
          <w:noProof/>
          <w:sz w:val="24"/>
        </w:rPr>
        <w:fldChar w:fldCharType="end"/>
      </w:r>
    </w:p>
    <w:p w14:paraId="22256411" w14:textId="77777777" w:rsidR="003628C3" w:rsidRPr="003628C3" w:rsidRDefault="003628C3">
      <w:pPr>
        <w:pStyle w:val="TOC3"/>
        <w:tabs>
          <w:tab w:val="right" w:leader="dot" w:pos="9350"/>
        </w:tabs>
        <w:rPr>
          <w:rFonts w:ascii="Corbel" w:eastAsiaTheme="minorEastAsia" w:hAnsi="Corbel" w:cstheme="minorBidi"/>
          <w:i w:val="0"/>
          <w:iCs w:val="0"/>
          <w:noProof/>
          <w:color w:val="auto"/>
          <w:sz w:val="24"/>
          <w:szCs w:val="24"/>
        </w:rPr>
      </w:pPr>
      <w:r w:rsidRPr="003628C3">
        <w:rPr>
          <w:rFonts w:ascii="Corbel" w:hAnsi="Corbel"/>
          <w:i w:val="0"/>
          <w:noProof/>
          <w:color w:val="auto"/>
          <w:sz w:val="24"/>
        </w:rPr>
        <w:t>2.3     Results</w:t>
      </w:r>
      <w:r w:rsidRPr="003628C3">
        <w:rPr>
          <w:rFonts w:ascii="Corbel" w:hAnsi="Corbel"/>
          <w:i w:val="0"/>
          <w:noProof/>
          <w:sz w:val="24"/>
        </w:rPr>
        <w:tab/>
      </w:r>
      <w:r w:rsidRPr="003628C3">
        <w:rPr>
          <w:rFonts w:ascii="Corbel" w:hAnsi="Corbel"/>
          <w:i w:val="0"/>
          <w:noProof/>
          <w:sz w:val="24"/>
        </w:rPr>
        <w:fldChar w:fldCharType="begin"/>
      </w:r>
      <w:r w:rsidRPr="003628C3">
        <w:rPr>
          <w:rFonts w:ascii="Corbel" w:hAnsi="Corbel"/>
          <w:i w:val="0"/>
          <w:noProof/>
          <w:sz w:val="24"/>
        </w:rPr>
        <w:instrText xml:space="preserve"> PAGEREF _Toc478055661 \h </w:instrText>
      </w:r>
      <w:r w:rsidRPr="003628C3">
        <w:rPr>
          <w:rFonts w:ascii="Corbel" w:hAnsi="Corbel"/>
          <w:i w:val="0"/>
          <w:noProof/>
          <w:sz w:val="24"/>
        </w:rPr>
      </w:r>
      <w:r w:rsidRPr="003628C3">
        <w:rPr>
          <w:rFonts w:ascii="Corbel" w:hAnsi="Corbel"/>
          <w:i w:val="0"/>
          <w:noProof/>
          <w:sz w:val="24"/>
        </w:rPr>
        <w:fldChar w:fldCharType="separate"/>
      </w:r>
      <w:r w:rsidRPr="003628C3">
        <w:rPr>
          <w:rFonts w:ascii="Corbel" w:hAnsi="Corbel"/>
          <w:i w:val="0"/>
          <w:noProof/>
          <w:sz w:val="24"/>
        </w:rPr>
        <w:t>3</w:t>
      </w:r>
      <w:r w:rsidRPr="003628C3">
        <w:rPr>
          <w:rFonts w:ascii="Corbel" w:hAnsi="Corbel"/>
          <w:i w:val="0"/>
          <w:noProof/>
          <w:sz w:val="24"/>
        </w:rPr>
        <w:fldChar w:fldCharType="end"/>
      </w:r>
    </w:p>
    <w:p w14:paraId="0F7C9E72" w14:textId="77777777" w:rsidR="003628C3" w:rsidRPr="003628C3" w:rsidRDefault="003628C3">
      <w:pPr>
        <w:pStyle w:val="TOC3"/>
        <w:tabs>
          <w:tab w:val="right" w:leader="dot" w:pos="9350"/>
        </w:tabs>
        <w:rPr>
          <w:rFonts w:ascii="Corbel" w:eastAsiaTheme="minorEastAsia" w:hAnsi="Corbel" w:cstheme="minorBidi"/>
          <w:i w:val="0"/>
          <w:iCs w:val="0"/>
          <w:noProof/>
          <w:color w:val="auto"/>
          <w:sz w:val="24"/>
          <w:szCs w:val="24"/>
        </w:rPr>
      </w:pPr>
      <w:r w:rsidRPr="003628C3">
        <w:rPr>
          <w:rFonts w:ascii="Corbel" w:hAnsi="Corbel"/>
          <w:i w:val="0"/>
          <w:noProof/>
          <w:color w:val="auto"/>
          <w:sz w:val="24"/>
        </w:rPr>
        <w:t>Summary of results</w:t>
      </w:r>
      <w:r w:rsidRPr="003628C3">
        <w:rPr>
          <w:rFonts w:ascii="Corbel" w:hAnsi="Corbel"/>
          <w:i w:val="0"/>
          <w:noProof/>
          <w:sz w:val="24"/>
        </w:rPr>
        <w:tab/>
      </w:r>
      <w:r w:rsidRPr="003628C3">
        <w:rPr>
          <w:rFonts w:ascii="Corbel" w:hAnsi="Corbel"/>
          <w:i w:val="0"/>
          <w:noProof/>
          <w:sz w:val="24"/>
        </w:rPr>
        <w:fldChar w:fldCharType="begin"/>
      </w:r>
      <w:r w:rsidRPr="003628C3">
        <w:rPr>
          <w:rFonts w:ascii="Corbel" w:hAnsi="Corbel"/>
          <w:i w:val="0"/>
          <w:noProof/>
          <w:sz w:val="24"/>
        </w:rPr>
        <w:instrText xml:space="preserve"> PAGEREF _Toc478055662 \h </w:instrText>
      </w:r>
      <w:r w:rsidRPr="003628C3">
        <w:rPr>
          <w:rFonts w:ascii="Corbel" w:hAnsi="Corbel"/>
          <w:i w:val="0"/>
          <w:noProof/>
          <w:sz w:val="24"/>
        </w:rPr>
      </w:r>
      <w:r w:rsidRPr="003628C3">
        <w:rPr>
          <w:rFonts w:ascii="Corbel" w:hAnsi="Corbel"/>
          <w:i w:val="0"/>
          <w:noProof/>
          <w:sz w:val="24"/>
        </w:rPr>
        <w:fldChar w:fldCharType="separate"/>
      </w:r>
      <w:r w:rsidRPr="003628C3">
        <w:rPr>
          <w:rFonts w:ascii="Corbel" w:hAnsi="Corbel"/>
          <w:i w:val="0"/>
          <w:noProof/>
          <w:sz w:val="24"/>
        </w:rPr>
        <w:t>3</w:t>
      </w:r>
      <w:r w:rsidRPr="003628C3">
        <w:rPr>
          <w:rFonts w:ascii="Corbel" w:hAnsi="Corbel"/>
          <w:i w:val="0"/>
          <w:noProof/>
          <w:sz w:val="24"/>
        </w:rPr>
        <w:fldChar w:fldCharType="end"/>
      </w:r>
    </w:p>
    <w:p w14:paraId="3AD72CB8" w14:textId="77777777" w:rsidR="003628C3" w:rsidRPr="003628C3" w:rsidRDefault="003628C3">
      <w:pPr>
        <w:pStyle w:val="TOC3"/>
        <w:tabs>
          <w:tab w:val="right" w:leader="dot" w:pos="9350"/>
        </w:tabs>
        <w:rPr>
          <w:rFonts w:ascii="Corbel" w:eastAsiaTheme="minorEastAsia" w:hAnsi="Corbel" w:cstheme="minorBidi"/>
          <w:i w:val="0"/>
          <w:iCs w:val="0"/>
          <w:noProof/>
          <w:color w:val="auto"/>
          <w:sz w:val="24"/>
          <w:szCs w:val="24"/>
        </w:rPr>
      </w:pPr>
      <w:r w:rsidRPr="003628C3">
        <w:rPr>
          <w:rFonts w:ascii="Corbel" w:hAnsi="Corbel"/>
          <w:i w:val="0"/>
          <w:noProof/>
          <w:color w:val="auto"/>
          <w:sz w:val="24"/>
        </w:rPr>
        <w:t>Site 1 - Bass Pond</w:t>
      </w:r>
      <w:r w:rsidRPr="003628C3">
        <w:rPr>
          <w:rFonts w:ascii="Corbel" w:hAnsi="Corbel"/>
          <w:i w:val="0"/>
          <w:noProof/>
          <w:sz w:val="24"/>
        </w:rPr>
        <w:tab/>
      </w:r>
      <w:r w:rsidRPr="003628C3">
        <w:rPr>
          <w:rFonts w:ascii="Corbel" w:hAnsi="Corbel"/>
          <w:i w:val="0"/>
          <w:noProof/>
          <w:sz w:val="24"/>
        </w:rPr>
        <w:fldChar w:fldCharType="begin"/>
      </w:r>
      <w:r w:rsidRPr="003628C3">
        <w:rPr>
          <w:rFonts w:ascii="Corbel" w:hAnsi="Corbel"/>
          <w:i w:val="0"/>
          <w:noProof/>
          <w:sz w:val="24"/>
        </w:rPr>
        <w:instrText xml:space="preserve"> PAGEREF _Toc478055663 \h </w:instrText>
      </w:r>
      <w:r w:rsidRPr="003628C3">
        <w:rPr>
          <w:rFonts w:ascii="Corbel" w:hAnsi="Corbel"/>
          <w:i w:val="0"/>
          <w:noProof/>
          <w:sz w:val="24"/>
        </w:rPr>
      </w:r>
      <w:r w:rsidRPr="003628C3">
        <w:rPr>
          <w:rFonts w:ascii="Corbel" w:hAnsi="Corbel"/>
          <w:i w:val="0"/>
          <w:noProof/>
          <w:sz w:val="24"/>
        </w:rPr>
        <w:fldChar w:fldCharType="separate"/>
      </w:r>
      <w:r w:rsidRPr="003628C3">
        <w:rPr>
          <w:rFonts w:ascii="Corbel" w:hAnsi="Corbel"/>
          <w:i w:val="0"/>
          <w:noProof/>
          <w:sz w:val="24"/>
        </w:rPr>
        <w:t>4</w:t>
      </w:r>
      <w:r w:rsidRPr="003628C3">
        <w:rPr>
          <w:rFonts w:ascii="Corbel" w:hAnsi="Corbel"/>
          <w:i w:val="0"/>
          <w:noProof/>
          <w:sz w:val="24"/>
        </w:rPr>
        <w:fldChar w:fldCharType="end"/>
      </w:r>
    </w:p>
    <w:p w14:paraId="6BDB5640" w14:textId="77777777" w:rsidR="003628C3" w:rsidRPr="003628C3" w:rsidRDefault="003628C3">
      <w:pPr>
        <w:pStyle w:val="TOC3"/>
        <w:tabs>
          <w:tab w:val="right" w:leader="dot" w:pos="9350"/>
        </w:tabs>
        <w:rPr>
          <w:rFonts w:ascii="Corbel" w:eastAsiaTheme="minorEastAsia" w:hAnsi="Corbel" w:cstheme="minorBidi"/>
          <w:i w:val="0"/>
          <w:iCs w:val="0"/>
          <w:noProof/>
          <w:color w:val="auto"/>
          <w:sz w:val="24"/>
          <w:szCs w:val="24"/>
        </w:rPr>
      </w:pPr>
      <w:r w:rsidRPr="003628C3">
        <w:rPr>
          <w:rFonts w:ascii="Corbel" w:hAnsi="Corbel"/>
          <w:i w:val="0"/>
          <w:noProof/>
          <w:color w:val="auto"/>
          <w:sz w:val="24"/>
        </w:rPr>
        <w:t>Site 2 - Blue Schist Spring</w:t>
      </w:r>
      <w:r w:rsidRPr="003628C3">
        <w:rPr>
          <w:rFonts w:ascii="Corbel" w:hAnsi="Corbel"/>
          <w:i w:val="0"/>
          <w:noProof/>
          <w:sz w:val="24"/>
        </w:rPr>
        <w:tab/>
      </w:r>
      <w:r w:rsidRPr="003628C3">
        <w:rPr>
          <w:rFonts w:ascii="Corbel" w:hAnsi="Corbel"/>
          <w:i w:val="0"/>
          <w:noProof/>
          <w:sz w:val="24"/>
        </w:rPr>
        <w:fldChar w:fldCharType="begin"/>
      </w:r>
      <w:r w:rsidRPr="003628C3">
        <w:rPr>
          <w:rFonts w:ascii="Corbel" w:hAnsi="Corbel"/>
          <w:i w:val="0"/>
          <w:noProof/>
          <w:sz w:val="24"/>
        </w:rPr>
        <w:instrText xml:space="preserve"> PAGEREF _Toc478055664 \h </w:instrText>
      </w:r>
      <w:r w:rsidRPr="003628C3">
        <w:rPr>
          <w:rFonts w:ascii="Corbel" w:hAnsi="Corbel"/>
          <w:i w:val="0"/>
          <w:noProof/>
          <w:sz w:val="24"/>
        </w:rPr>
      </w:r>
      <w:r w:rsidRPr="003628C3">
        <w:rPr>
          <w:rFonts w:ascii="Corbel" w:hAnsi="Corbel"/>
          <w:i w:val="0"/>
          <w:noProof/>
          <w:sz w:val="24"/>
        </w:rPr>
        <w:fldChar w:fldCharType="separate"/>
      </w:r>
      <w:r w:rsidRPr="003628C3">
        <w:rPr>
          <w:rFonts w:ascii="Corbel" w:hAnsi="Corbel"/>
          <w:i w:val="0"/>
          <w:noProof/>
          <w:sz w:val="24"/>
        </w:rPr>
        <w:t>6</w:t>
      </w:r>
      <w:r w:rsidRPr="003628C3">
        <w:rPr>
          <w:rFonts w:ascii="Corbel" w:hAnsi="Corbel"/>
          <w:i w:val="0"/>
          <w:noProof/>
          <w:sz w:val="24"/>
        </w:rPr>
        <w:fldChar w:fldCharType="end"/>
      </w:r>
    </w:p>
    <w:p w14:paraId="5888B30F" w14:textId="77777777" w:rsidR="003628C3" w:rsidRPr="003628C3" w:rsidRDefault="003628C3">
      <w:pPr>
        <w:pStyle w:val="TOC3"/>
        <w:tabs>
          <w:tab w:val="right" w:leader="dot" w:pos="9350"/>
        </w:tabs>
        <w:rPr>
          <w:rFonts w:ascii="Corbel" w:eastAsiaTheme="minorEastAsia" w:hAnsi="Corbel" w:cstheme="minorBidi"/>
          <w:i w:val="0"/>
          <w:iCs w:val="0"/>
          <w:noProof/>
          <w:color w:val="auto"/>
          <w:sz w:val="24"/>
          <w:szCs w:val="24"/>
        </w:rPr>
      </w:pPr>
      <w:r w:rsidRPr="003628C3">
        <w:rPr>
          <w:rFonts w:ascii="Corbel" w:hAnsi="Corbel"/>
          <w:i w:val="0"/>
          <w:noProof/>
          <w:color w:val="auto"/>
          <w:sz w:val="24"/>
        </w:rPr>
        <w:t>Site 3 - Cloud’s Rest Pond</w:t>
      </w:r>
      <w:r w:rsidRPr="003628C3">
        <w:rPr>
          <w:rFonts w:ascii="Corbel" w:hAnsi="Corbel"/>
          <w:i w:val="0"/>
          <w:noProof/>
          <w:sz w:val="24"/>
        </w:rPr>
        <w:tab/>
      </w:r>
      <w:r w:rsidRPr="003628C3">
        <w:rPr>
          <w:rFonts w:ascii="Corbel" w:hAnsi="Corbel"/>
          <w:i w:val="0"/>
          <w:noProof/>
          <w:sz w:val="24"/>
        </w:rPr>
        <w:fldChar w:fldCharType="begin"/>
      </w:r>
      <w:r w:rsidRPr="003628C3">
        <w:rPr>
          <w:rFonts w:ascii="Corbel" w:hAnsi="Corbel"/>
          <w:i w:val="0"/>
          <w:noProof/>
          <w:sz w:val="24"/>
        </w:rPr>
        <w:instrText xml:space="preserve"> PAGEREF _Toc478055665 \h </w:instrText>
      </w:r>
      <w:r w:rsidRPr="003628C3">
        <w:rPr>
          <w:rFonts w:ascii="Corbel" w:hAnsi="Corbel"/>
          <w:i w:val="0"/>
          <w:noProof/>
          <w:sz w:val="24"/>
        </w:rPr>
      </w:r>
      <w:r w:rsidRPr="003628C3">
        <w:rPr>
          <w:rFonts w:ascii="Corbel" w:hAnsi="Corbel"/>
          <w:i w:val="0"/>
          <w:noProof/>
          <w:sz w:val="24"/>
        </w:rPr>
        <w:fldChar w:fldCharType="separate"/>
      </w:r>
      <w:r w:rsidRPr="003628C3">
        <w:rPr>
          <w:rFonts w:ascii="Corbel" w:hAnsi="Corbel"/>
          <w:i w:val="0"/>
          <w:noProof/>
          <w:sz w:val="24"/>
        </w:rPr>
        <w:t>7</w:t>
      </w:r>
      <w:r w:rsidRPr="003628C3">
        <w:rPr>
          <w:rFonts w:ascii="Corbel" w:hAnsi="Corbel"/>
          <w:i w:val="0"/>
          <w:noProof/>
          <w:sz w:val="24"/>
        </w:rPr>
        <w:fldChar w:fldCharType="end"/>
      </w:r>
    </w:p>
    <w:p w14:paraId="0F4A302D" w14:textId="77777777" w:rsidR="003628C3" w:rsidRPr="003628C3" w:rsidRDefault="003628C3">
      <w:pPr>
        <w:pStyle w:val="TOC3"/>
        <w:tabs>
          <w:tab w:val="right" w:leader="dot" w:pos="9350"/>
        </w:tabs>
        <w:rPr>
          <w:rFonts w:ascii="Corbel" w:eastAsiaTheme="minorEastAsia" w:hAnsi="Corbel" w:cstheme="minorBidi"/>
          <w:i w:val="0"/>
          <w:iCs w:val="0"/>
          <w:noProof/>
          <w:color w:val="auto"/>
          <w:sz w:val="24"/>
          <w:szCs w:val="24"/>
        </w:rPr>
      </w:pPr>
      <w:r w:rsidRPr="003628C3">
        <w:rPr>
          <w:rFonts w:ascii="Corbel" w:hAnsi="Corbel"/>
          <w:i w:val="0"/>
          <w:noProof/>
          <w:color w:val="auto"/>
          <w:sz w:val="24"/>
        </w:rPr>
        <w:t>Site 4 - Concrete Cylinder Pool</w:t>
      </w:r>
      <w:r w:rsidRPr="003628C3">
        <w:rPr>
          <w:rFonts w:ascii="Corbel" w:hAnsi="Corbel"/>
          <w:i w:val="0"/>
          <w:noProof/>
          <w:sz w:val="24"/>
        </w:rPr>
        <w:tab/>
      </w:r>
      <w:r w:rsidRPr="003628C3">
        <w:rPr>
          <w:rFonts w:ascii="Corbel" w:hAnsi="Corbel"/>
          <w:i w:val="0"/>
          <w:noProof/>
          <w:sz w:val="24"/>
        </w:rPr>
        <w:fldChar w:fldCharType="begin"/>
      </w:r>
      <w:r w:rsidRPr="003628C3">
        <w:rPr>
          <w:rFonts w:ascii="Corbel" w:hAnsi="Corbel"/>
          <w:i w:val="0"/>
          <w:noProof/>
          <w:sz w:val="24"/>
        </w:rPr>
        <w:instrText xml:space="preserve"> PAGEREF _Toc478055666 \h </w:instrText>
      </w:r>
      <w:r w:rsidRPr="003628C3">
        <w:rPr>
          <w:rFonts w:ascii="Corbel" w:hAnsi="Corbel"/>
          <w:i w:val="0"/>
          <w:noProof/>
          <w:sz w:val="24"/>
        </w:rPr>
      </w:r>
      <w:r w:rsidRPr="003628C3">
        <w:rPr>
          <w:rFonts w:ascii="Corbel" w:hAnsi="Corbel"/>
          <w:i w:val="0"/>
          <w:noProof/>
          <w:sz w:val="24"/>
        </w:rPr>
        <w:fldChar w:fldCharType="separate"/>
      </w:r>
      <w:r w:rsidRPr="003628C3">
        <w:rPr>
          <w:rFonts w:ascii="Corbel" w:hAnsi="Corbel"/>
          <w:i w:val="0"/>
          <w:noProof/>
          <w:sz w:val="24"/>
        </w:rPr>
        <w:t>9</w:t>
      </w:r>
      <w:r w:rsidRPr="003628C3">
        <w:rPr>
          <w:rFonts w:ascii="Corbel" w:hAnsi="Corbel"/>
          <w:i w:val="0"/>
          <w:noProof/>
          <w:sz w:val="24"/>
        </w:rPr>
        <w:fldChar w:fldCharType="end"/>
      </w:r>
    </w:p>
    <w:p w14:paraId="2C26ED24" w14:textId="77777777" w:rsidR="003628C3" w:rsidRPr="003628C3" w:rsidRDefault="003628C3">
      <w:pPr>
        <w:pStyle w:val="TOC3"/>
        <w:tabs>
          <w:tab w:val="right" w:leader="dot" w:pos="9350"/>
        </w:tabs>
        <w:rPr>
          <w:rFonts w:ascii="Corbel" w:eastAsiaTheme="minorEastAsia" w:hAnsi="Corbel" w:cstheme="minorBidi"/>
          <w:i w:val="0"/>
          <w:iCs w:val="0"/>
          <w:noProof/>
          <w:color w:val="auto"/>
          <w:sz w:val="24"/>
          <w:szCs w:val="24"/>
        </w:rPr>
      </w:pPr>
      <w:r w:rsidRPr="003628C3">
        <w:rPr>
          <w:rFonts w:ascii="Corbel" w:hAnsi="Corbel"/>
          <w:i w:val="0"/>
          <w:noProof/>
          <w:color w:val="auto"/>
          <w:sz w:val="24"/>
        </w:rPr>
        <w:t>Site 5 - Lower Figueroa Creek</w:t>
      </w:r>
      <w:r w:rsidRPr="003628C3">
        <w:rPr>
          <w:rFonts w:ascii="Corbel" w:hAnsi="Corbel"/>
          <w:i w:val="0"/>
          <w:noProof/>
          <w:sz w:val="24"/>
        </w:rPr>
        <w:tab/>
      </w:r>
      <w:r w:rsidRPr="003628C3">
        <w:rPr>
          <w:rFonts w:ascii="Corbel" w:hAnsi="Corbel"/>
          <w:i w:val="0"/>
          <w:noProof/>
          <w:sz w:val="24"/>
        </w:rPr>
        <w:fldChar w:fldCharType="begin"/>
      </w:r>
      <w:r w:rsidRPr="003628C3">
        <w:rPr>
          <w:rFonts w:ascii="Corbel" w:hAnsi="Corbel"/>
          <w:i w:val="0"/>
          <w:noProof/>
          <w:sz w:val="24"/>
        </w:rPr>
        <w:instrText xml:space="preserve"> PAGEREF _Toc478055667 \h </w:instrText>
      </w:r>
      <w:r w:rsidRPr="003628C3">
        <w:rPr>
          <w:rFonts w:ascii="Corbel" w:hAnsi="Corbel"/>
          <w:i w:val="0"/>
          <w:noProof/>
          <w:sz w:val="24"/>
        </w:rPr>
      </w:r>
      <w:r w:rsidRPr="003628C3">
        <w:rPr>
          <w:rFonts w:ascii="Corbel" w:hAnsi="Corbel"/>
          <w:i w:val="0"/>
          <w:noProof/>
          <w:sz w:val="24"/>
        </w:rPr>
        <w:fldChar w:fldCharType="separate"/>
      </w:r>
      <w:r w:rsidRPr="003628C3">
        <w:rPr>
          <w:rFonts w:ascii="Corbel" w:hAnsi="Corbel"/>
          <w:i w:val="0"/>
          <w:noProof/>
          <w:sz w:val="24"/>
        </w:rPr>
        <w:t>11</w:t>
      </w:r>
      <w:r w:rsidRPr="003628C3">
        <w:rPr>
          <w:rFonts w:ascii="Corbel" w:hAnsi="Corbel"/>
          <w:i w:val="0"/>
          <w:noProof/>
          <w:sz w:val="24"/>
        </w:rPr>
        <w:fldChar w:fldCharType="end"/>
      </w:r>
    </w:p>
    <w:p w14:paraId="6C6439CB" w14:textId="77777777" w:rsidR="003628C3" w:rsidRPr="003628C3" w:rsidRDefault="003628C3">
      <w:pPr>
        <w:pStyle w:val="TOC3"/>
        <w:tabs>
          <w:tab w:val="right" w:leader="dot" w:pos="9350"/>
        </w:tabs>
        <w:rPr>
          <w:rFonts w:ascii="Corbel" w:eastAsiaTheme="minorEastAsia" w:hAnsi="Corbel" w:cstheme="minorBidi"/>
          <w:i w:val="0"/>
          <w:iCs w:val="0"/>
          <w:noProof/>
          <w:color w:val="auto"/>
          <w:sz w:val="24"/>
          <w:szCs w:val="24"/>
        </w:rPr>
      </w:pPr>
      <w:r w:rsidRPr="003628C3">
        <w:rPr>
          <w:rFonts w:ascii="Corbel" w:hAnsi="Corbel"/>
          <w:i w:val="0"/>
          <w:noProof/>
          <w:color w:val="auto"/>
          <w:sz w:val="24"/>
        </w:rPr>
        <w:t>Site 6 - Goldfinch Pond</w:t>
      </w:r>
      <w:r w:rsidRPr="003628C3">
        <w:rPr>
          <w:rFonts w:ascii="Corbel" w:hAnsi="Corbel"/>
          <w:i w:val="0"/>
          <w:noProof/>
          <w:sz w:val="24"/>
        </w:rPr>
        <w:tab/>
      </w:r>
      <w:r w:rsidRPr="003628C3">
        <w:rPr>
          <w:rFonts w:ascii="Corbel" w:hAnsi="Corbel"/>
          <w:i w:val="0"/>
          <w:noProof/>
          <w:sz w:val="24"/>
        </w:rPr>
        <w:fldChar w:fldCharType="begin"/>
      </w:r>
      <w:r w:rsidRPr="003628C3">
        <w:rPr>
          <w:rFonts w:ascii="Corbel" w:hAnsi="Corbel"/>
          <w:i w:val="0"/>
          <w:noProof/>
          <w:sz w:val="24"/>
        </w:rPr>
        <w:instrText xml:space="preserve"> PAGEREF _Toc478055668 \h </w:instrText>
      </w:r>
      <w:r w:rsidRPr="003628C3">
        <w:rPr>
          <w:rFonts w:ascii="Corbel" w:hAnsi="Corbel"/>
          <w:i w:val="0"/>
          <w:noProof/>
          <w:sz w:val="24"/>
        </w:rPr>
      </w:r>
      <w:r w:rsidRPr="003628C3">
        <w:rPr>
          <w:rFonts w:ascii="Corbel" w:hAnsi="Corbel"/>
          <w:i w:val="0"/>
          <w:noProof/>
          <w:sz w:val="24"/>
        </w:rPr>
        <w:fldChar w:fldCharType="separate"/>
      </w:r>
      <w:r w:rsidRPr="003628C3">
        <w:rPr>
          <w:rFonts w:ascii="Corbel" w:hAnsi="Corbel"/>
          <w:i w:val="0"/>
          <w:noProof/>
          <w:sz w:val="24"/>
        </w:rPr>
        <w:t>13</w:t>
      </w:r>
      <w:r w:rsidRPr="003628C3">
        <w:rPr>
          <w:rFonts w:ascii="Corbel" w:hAnsi="Corbel"/>
          <w:i w:val="0"/>
          <w:noProof/>
          <w:sz w:val="24"/>
        </w:rPr>
        <w:fldChar w:fldCharType="end"/>
      </w:r>
    </w:p>
    <w:p w14:paraId="5C0A1808" w14:textId="77777777" w:rsidR="003628C3" w:rsidRPr="003628C3" w:rsidRDefault="003628C3">
      <w:pPr>
        <w:pStyle w:val="TOC3"/>
        <w:tabs>
          <w:tab w:val="right" w:leader="dot" w:pos="9350"/>
        </w:tabs>
        <w:rPr>
          <w:rFonts w:ascii="Corbel" w:eastAsiaTheme="minorEastAsia" w:hAnsi="Corbel" w:cstheme="minorBidi"/>
          <w:i w:val="0"/>
          <w:iCs w:val="0"/>
          <w:noProof/>
          <w:color w:val="auto"/>
          <w:sz w:val="24"/>
          <w:szCs w:val="24"/>
        </w:rPr>
      </w:pPr>
      <w:r w:rsidRPr="003628C3">
        <w:rPr>
          <w:rFonts w:ascii="Corbel" w:hAnsi="Corbel"/>
          <w:i w:val="0"/>
          <w:noProof/>
          <w:color w:val="auto"/>
          <w:sz w:val="24"/>
        </w:rPr>
        <w:t>Site 7 - Goldfinch Trough</w:t>
      </w:r>
      <w:r w:rsidRPr="003628C3">
        <w:rPr>
          <w:rFonts w:ascii="Corbel" w:hAnsi="Corbel"/>
          <w:i w:val="0"/>
          <w:noProof/>
          <w:sz w:val="24"/>
        </w:rPr>
        <w:tab/>
      </w:r>
      <w:r w:rsidRPr="003628C3">
        <w:rPr>
          <w:rFonts w:ascii="Corbel" w:hAnsi="Corbel"/>
          <w:i w:val="0"/>
          <w:noProof/>
          <w:sz w:val="24"/>
        </w:rPr>
        <w:fldChar w:fldCharType="begin"/>
      </w:r>
      <w:r w:rsidRPr="003628C3">
        <w:rPr>
          <w:rFonts w:ascii="Corbel" w:hAnsi="Corbel"/>
          <w:i w:val="0"/>
          <w:noProof/>
          <w:sz w:val="24"/>
        </w:rPr>
        <w:instrText xml:space="preserve"> PAGEREF _Toc478055669 \h </w:instrText>
      </w:r>
      <w:r w:rsidRPr="003628C3">
        <w:rPr>
          <w:rFonts w:ascii="Corbel" w:hAnsi="Corbel"/>
          <w:i w:val="0"/>
          <w:noProof/>
          <w:sz w:val="24"/>
        </w:rPr>
      </w:r>
      <w:r w:rsidRPr="003628C3">
        <w:rPr>
          <w:rFonts w:ascii="Corbel" w:hAnsi="Corbel"/>
          <w:i w:val="0"/>
          <w:noProof/>
          <w:sz w:val="24"/>
        </w:rPr>
        <w:fldChar w:fldCharType="separate"/>
      </w:r>
      <w:r w:rsidRPr="003628C3">
        <w:rPr>
          <w:rFonts w:ascii="Corbel" w:hAnsi="Corbel"/>
          <w:i w:val="0"/>
          <w:noProof/>
          <w:sz w:val="24"/>
        </w:rPr>
        <w:t>15</w:t>
      </w:r>
      <w:r w:rsidRPr="003628C3">
        <w:rPr>
          <w:rFonts w:ascii="Corbel" w:hAnsi="Corbel"/>
          <w:i w:val="0"/>
          <w:noProof/>
          <w:sz w:val="24"/>
        </w:rPr>
        <w:fldChar w:fldCharType="end"/>
      </w:r>
    </w:p>
    <w:p w14:paraId="0A48CB58" w14:textId="77777777" w:rsidR="003628C3" w:rsidRPr="003628C3" w:rsidRDefault="003628C3">
      <w:pPr>
        <w:pStyle w:val="TOC3"/>
        <w:tabs>
          <w:tab w:val="right" w:leader="dot" w:pos="9350"/>
        </w:tabs>
        <w:rPr>
          <w:rFonts w:ascii="Corbel" w:eastAsiaTheme="minorEastAsia" w:hAnsi="Corbel" w:cstheme="minorBidi"/>
          <w:i w:val="0"/>
          <w:iCs w:val="0"/>
          <w:noProof/>
          <w:color w:val="auto"/>
          <w:sz w:val="24"/>
          <w:szCs w:val="24"/>
        </w:rPr>
      </w:pPr>
      <w:r w:rsidRPr="003628C3">
        <w:rPr>
          <w:rFonts w:ascii="Corbel" w:hAnsi="Corbel"/>
          <w:i w:val="0"/>
          <w:noProof/>
          <w:color w:val="auto"/>
          <w:sz w:val="24"/>
        </w:rPr>
        <w:t>Site 8 - Hidden Spring</w:t>
      </w:r>
      <w:r w:rsidRPr="003628C3">
        <w:rPr>
          <w:rFonts w:ascii="Corbel" w:hAnsi="Corbel"/>
          <w:i w:val="0"/>
          <w:noProof/>
          <w:sz w:val="24"/>
        </w:rPr>
        <w:tab/>
      </w:r>
      <w:r w:rsidRPr="003628C3">
        <w:rPr>
          <w:rFonts w:ascii="Corbel" w:hAnsi="Corbel"/>
          <w:i w:val="0"/>
          <w:noProof/>
          <w:sz w:val="24"/>
        </w:rPr>
        <w:fldChar w:fldCharType="begin"/>
      </w:r>
      <w:r w:rsidRPr="003628C3">
        <w:rPr>
          <w:rFonts w:ascii="Corbel" w:hAnsi="Corbel"/>
          <w:i w:val="0"/>
          <w:noProof/>
          <w:sz w:val="24"/>
        </w:rPr>
        <w:instrText xml:space="preserve"> PAGEREF _Toc478055670 \h </w:instrText>
      </w:r>
      <w:r w:rsidRPr="003628C3">
        <w:rPr>
          <w:rFonts w:ascii="Corbel" w:hAnsi="Corbel"/>
          <w:i w:val="0"/>
          <w:noProof/>
          <w:sz w:val="24"/>
        </w:rPr>
      </w:r>
      <w:r w:rsidRPr="003628C3">
        <w:rPr>
          <w:rFonts w:ascii="Corbel" w:hAnsi="Corbel"/>
          <w:i w:val="0"/>
          <w:noProof/>
          <w:sz w:val="24"/>
        </w:rPr>
        <w:fldChar w:fldCharType="separate"/>
      </w:r>
      <w:r w:rsidRPr="003628C3">
        <w:rPr>
          <w:rFonts w:ascii="Corbel" w:hAnsi="Corbel"/>
          <w:i w:val="0"/>
          <w:noProof/>
          <w:sz w:val="24"/>
        </w:rPr>
        <w:t>17</w:t>
      </w:r>
      <w:r w:rsidRPr="003628C3">
        <w:rPr>
          <w:rFonts w:ascii="Corbel" w:hAnsi="Corbel"/>
          <w:i w:val="0"/>
          <w:noProof/>
          <w:sz w:val="24"/>
        </w:rPr>
        <w:fldChar w:fldCharType="end"/>
      </w:r>
    </w:p>
    <w:p w14:paraId="25AD99AE" w14:textId="77777777" w:rsidR="003628C3" w:rsidRPr="003628C3" w:rsidRDefault="003628C3">
      <w:pPr>
        <w:pStyle w:val="TOC3"/>
        <w:tabs>
          <w:tab w:val="right" w:leader="dot" w:pos="9350"/>
        </w:tabs>
        <w:rPr>
          <w:rFonts w:ascii="Corbel" w:eastAsiaTheme="minorEastAsia" w:hAnsi="Corbel" w:cstheme="minorBidi"/>
          <w:i w:val="0"/>
          <w:iCs w:val="0"/>
          <w:noProof/>
          <w:color w:val="auto"/>
          <w:sz w:val="24"/>
          <w:szCs w:val="24"/>
        </w:rPr>
      </w:pPr>
      <w:r w:rsidRPr="003628C3">
        <w:rPr>
          <w:rFonts w:ascii="Corbel" w:hAnsi="Corbel"/>
          <w:i w:val="0"/>
          <w:noProof/>
          <w:color w:val="auto"/>
          <w:sz w:val="24"/>
        </w:rPr>
        <w:t>Site 9 - Ladder Trough</w:t>
      </w:r>
      <w:r w:rsidRPr="003628C3">
        <w:rPr>
          <w:rFonts w:ascii="Corbel" w:hAnsi="Corbel"/>
          <w:i w:val="0"/>
          <w:noProof/>
          <w:sz w:val="24"/>
        </w:rPr>
        <w:tab/>
      </w:r>
      <w:r w:rsidRPr="003628C3">
        <w:rPr>
          <w:rFonts w:ascii="Corbel" w:hAnsi="Corbel"/>
          <w:i w:val="0"/>
          <w:noProof/>
          <w:sz w:val="24"/>
        </w:rPr>
        <w:fldChar w:fldCharType="begin"/>
      </w:r>
      <w:r w:rsidRPr="003628C3">
        <w:rPr>
          <w:rFonts w:ascii="Corbel" w:hAnsi="Corbel"/>
          <w:i w:val="0"/>
          <w:noProof/>
          <w:sz w:val="24"/>
        </w:rPr>
        <w:instrText xml:space="preserve"> PAGEREF _Toc478055671 \h </w:instrText>
      </w:r>
      <w:r w:rsidRPr="003628C3">
        <w:rPr>
          <w:rFonts w:ascii="Corbel" w:hAnsi="Corbel"/>
          <w:i w:val="0"/>
          <w:noProof/>
          <w:sz w:val="24"/>
        </w:rPr>
      </w:r>
      <w:r w:rsidRPr="003628C3">
        <w:rPr>
          <w:rFonts w:ascii="Corbel" w:hAnsi="Corbel"/>
          <w:i w:val="0"/>
          <w:noProof/>
          <w:sz w:val="24"/>
        </w:rPr>
        <w:fldChar w:fldCharType="separate"/>
      </w:r>
      <w:r w:rsidRPr="003628C3">
        <w:rPr>
          <w:rFonts w:ascii="Corbel" w:hAnsi="Corbel"/>
          <w:i w:val="0"/>
          <w:noProof/>
          <w:sz w:val="24"/>
        </w:rPr>
        <w:t>19</w:t>
      </w:r>
      <w:r w:rsidRPr="003628C3">
        <w:rPr>
          <w:rFonts w:ascii="Corbel" w:hAnsi="Corbel"/>
          <w:i w:val="0"/>
          <w:noProof/>
          <w:sz w:val="24"/>
        </w:rPr>
        <w:fldChar w:fldCharType="end"/>
      </w:r>
    </w:p>
    <w:p w14:paraId="0FED7038" w14:textId="77777777" w:rsidR="003628C3" w:rsidRPr="003628C3" w:rsidRDefault="003628C3">
      <w:pPr>
        <w:pStyle w:val="TOC3"/>
        <w:tabs>
          <w:tab w:val="right" w:leader="dot" w:pos="9350"/>
        </w:tabs>
        <w:rPr>
          <w:rFonts w:ascii="Corbel" w:eastAsiaTheme="minorEastAsia" w:hAnsi="Corbel" w:cstheme="minorBidi"/>
          <w:i w:val="0"/>
          <w:iCs w:val="0"/>
          <w:noProof/>
          <w:color w:val="auto"/>
          <w:sz w:val="24"/>
          <w:szCs w:val="24"/>
        </w:rPr>
      </w:pPr>
      <w:r w:rsidRPr="003628C3">
        <w:rPr>
          <w:rFonts w:ascii="Corbel" w:hAnsi="Corbel"/>
          <w:i w:val="0"/>
          <w:noProof/>
          <w:color w:val="auto"/>
          <w:sz w:val="24"/>
        </w:rPr>
        <w:t>Site 10 - Massey Spring</w:t>
      </w:r>
      <w:r w:rsidRPr="003628C3">
        <w:rPr>
          <w:rFonts w:ascii="Corbel" w:hAnsi="Corbel"/>
          <w:i w:val="0"/>
          <w:noProof/>
          <w:sz w:val="24"/>
        </w:rPr>
        <w:tab/>
      </w:r>
      <w:r w:rsidRPr="003628C3">
        <w:rPr>
          <w:rFonts w:ascii="Corbel" w:hAnsi="Corbel"/>
          <w:i w:val="0"/>
          <w:noProof/>
          <w:sz w:val="24"/>
        </w:rPr>
        <w:fldChar w:fldCharType="begin"/>
      </w:r>
      <w:r w:rsidRPr="003628C3">
        <w:rPr>
          <w:rFonts w:ascii="Corbel" w:hAnsi="Corbel"/>
          <w:i w:val="0"/>
          <w:noProof/>
          <w:sz w:val="24"/>
        </w:rPr>
        <w:instrText xml:space="preserve"> PAGEREF _Toc478055672 \h </w:instrText>
      </w:r>
      <w:r w:rsidRPr="003628C3">
        <w:rPr>
          <w:rFonts w:ascii="Corbel" w:hAnsi="Corbel"/>
          <w:i w:val="0"/>
          <w:noProof/>
          <w:sz w:val="24"/>
        </w:rPr>
      </w:r>
      <w:r w:rsidRPr="003628C3">
        <w:rPr>
          <w:rFonts w:ascii="Corbel" w:hAnsi="Corbel"/>
          <w:i w:val="0"/>
          <w:noProof/>
          <w:sz w:val="24"/>
        </w:rPr>
        <w:fldChar w:fldCharType="separate"/>
      </w:r>
      <w:r w:rsidRPr="003628C3">
        <w:rPr>
          <w:rFonts w:ascii="Corbel" w:hAnsi="Corbel"/>
          <w:i w:val="0"/>
          <w:noProof/>
          <w:sz w:val="24"/>
        </w:rPr>
        <w:t>21</w:t>
      </w:r>
      <w:r w:rsidRPr="003628C3">
        <w:rPr>
          <w:rFonts w:ascii="Corbel" w:hAnsi="Corbel"/>
          <w:i w:val="0"/>
          <w:noProof/>
          <w:sz w:val="24"/>
        </w:rPr>
        <w:fldChar w:fldCharType="end"/>
      </w:r>
    </w:p>
    <w:p w14:paraId="22F6DD2D" w14:textId="77777777" w:rsidR="003628C3" w:rsidRPr="003628C3" w:rsidRDefault="003628C3">
      <w:pPr>
        <w:pStyle w:val="TOC3"/>
        <w:tabs>
          <w:tab w:val="right" w:leader="dot" w:pos="9350"/>
        </w:tabs>
        <w:rPr>
          <w:rFonts w:ascii="Corbel" w:eastAsiaTheme="minorEastAsia" w:hAnsi="Corbel" w:cstheme="minorBidi"/>
          <w:i w:val="0"/>
          <w:iCs w:val="0"/>
          <w:noProof/>
          <w:color w:val="auto"/>
          <w:sz w:val="24"/>
          <w:szCs w:val="24"/>
        </w:rPr>
      </w:pPr>
      <w:r w:rsidRPr="003628C3">
        <w:rPr>
          <w:rFonts w:ascii="Corbel" w:hAnsi="Corbel"/>
          <w:i w:val="0"/>
          <w:noProof/>
          <w:color w:val="auto"/>
          <w:sz w:val="24"/>
        </w:rPr>
        <w:t>Site 11 - Tipton House Pond</w:t>
      </w:r>
      <w:r w:rsidRPr="003628C3">
        <w:rPr>
          <w:rFonts w:ascii="Corbel" w:hAnsi="Corbel"/>
          <w:i w:val="0"/>
          <w:noProof/>
          <w:sz w:val="24"/>
        </w:rPr>
        <w:tab/>
      </w:r>
      <w:r w:rsidRPr="003628C3">
        <w:rPr>
          <w:rFonts w:ascii="Corbel" w:hAnsi="Corbel"/>
          <w:i w:val="0"/>
          <w:noProof/>
          <w:sz w:val="24"/>
        </w:rPr>
        <w:fldChar w:fldCharType="begin"/>
      </w:r>
      <w:r w:rsidRPr="003628C3">
        <w:rPr>
          <w:rFonts w:ascii="Corbel" w:hAnsi="Corbel"/>
          <w:i w:val="0"/>
          <w:noProof/>
          <w:sz w:val="24"/>
        </w:rPr>
        <w:instrText xml:space="preserve"> PAGEREF _Toc478055673 \h </w:instrText>
      </w:r>
      <w:r w:rsidRPr="003628C3">
        <w:rPr>
          <w:rFonts w:ascii="Corbel" w:hAnsi="Corbel"/>
          <w:i w:val="0"/>
          <w:noProof/>
          <w:sz w:val="24"/>
        </w:rPr>
      </w:r>
      <w:r w:rsidRPr="003628C3">
        <w:rPr>
          <w:rFonts w:ascii="Corbel" w:hAnsi="Corbel"/>
          <w:i w:val="0"/>
          <w:noProof/>
          <w:sz w:val="24"/>
        </w:rPr>
        <w:fldChar w:fldCharType="separate"/>
      </w:r>
      <w:r w:rsidRPr="003628C3">
        <w:rPr>
          <w:rFonts w:ascii="Corbel" w:hAnsi="Corbel"/>
          <w:i w:val="0"/>
          <w:noProof/>
          <w:sz w:val="24"/>
        </w:rPr>
        <w:t>22</w:t>
      </w:r>
      <w:r w:rsidRPr="003628C3">
        <w:rPr>
          <w:rFonts w:ascii="Corbel" w:hAnsi="Corbel"/>
          <w:i w:val="0"/>
          <w:noProof/>
          <w:sz w:val="24"/>
        </w:rPr>
        <w:fldChar w:fldCharType="end"/>
      </w:r>
    </w:p>
    <w:p w14:paraId="738FD01A" w14:textId="77777777" w:rsidR="003628C3" w:rsidRPr="003628C3" w:rsidRDefault="003628C3">
      <w:pPr>
        <w:pStyle w:val="TOC3"/>
        <w:tabs>
          <w:tab w:val="right" w:leader="dot" w:pos="9350"/>
        </w:tabs>
        <w:rPr>
          <w:rFonts w:ascii="Corbel" w:eastAsiaTheme="minorEastAsia" w:hAnsi="Corbel" w:cstheme="minorBidi"/>
          <w:i w:val="0"/>
          <w:iCs w:val="0"/>
          <w:noProof/>
          <w:color w:val="auto"/>
          <w:sz w:val="24"/>
          <w:szCs w:val="24"/>
        </w:rPr>
      </w:pPr>
      <w:r w:rsidRPr="003628C3">
        <w:rPr>
          <w:rFonts w:ascii="Corbel" w:hAnsi="Corbel"/>
          <w:i w:val="0"/>
          <w:noProof/>
          <w:color w:val="auto"/>
          <w:sz w:val="24"/>
        </w:rPr>
        <w:t>Site 12 - Vernal Pools</w:t>
      </w:r>
      <w:r w:rsidRPr="003628C3">
        <w:rPr>
          <w:rFonts w:ascii="Corbel" w:hAnsi="Corbel"/>
          <w:i w:val="0"/>
          <w:noProof/>
          <w:sz w:val="24"/>
        </w:rPr>
        <w:tab/>
      </w:r>
      <w:r w:rsidRPr="003628C3">
        <w:rPr>
          <w:rFonts w:ascii="Corbel" w:hAnsi="Corbel"/>
          <w:i w:val="0"/>
          <w:noProof/>
          <w:sz w:val="24"/>
        </w:rPr>
        <w:fldChar w:fldCharType="begin"/>
      </w:r>
      <w:r w:rsidRPr="003628C3">
        <w:rPr>
          <w:rFonts w:ascii="Corbel" w:hAnsi="Corbel"/>
          <w:i w:val="0"/>
          <w:noProof/>
          <w:sz w:val="24"/>
        </w:rPr>
        <w:instrText xml:space="preserve"> PAGEREF _Toc478055674 \h </w:instrText>
      </w:r>
      <w:r w:rsidRPr="003628C3">
        <w:rPr>
          <w:rFonts w:ascii="Corbel" w:hAnsi="Corbel"/>
          <w:i w:val="0"/>
          <w:noProof/>
          <w:sz w:val="24"/>
        </w:rPr>
      </w:r>
      <w:r w:rsidRPr="003628C3">
        <w:rPr>
          <w:rFonts w:ascii="Corbel" w:hAnsi="Corbel"/>
          <w:i w:val="0"/>
          <w:noProof/>
          <w:sz w:val="24"/>
        </w:rPr>
        <w:fldChar w:fldCharType="separate"/>
      </w:r>
      <w:r w:rsidRPr="003628C3">
        <w:rPr>
          <w:rFonts w:ascii="Corbel" w:hAnsi="Corbel"/>
          <w:i w:val="0"/>
          <w:noProof/>
          <w:sz w:val="24"/>
        </w:rPr>
        <w:t>23</w:t>
      </w:r>
      <w:r w:rsidRPr="003628C3">
        <w:rPr>
          <w:rFonts w:ascii="Corbel" w:hAnsi="Corbel"/>
          <w:i w:val="0"/>
          <w:noProof/>
          <w:sz w:val="24"/>
        </w:rPr>
        <w:fldChar w:fldCharType="end"/>
      </w:r>
    </w:p>
    <w:p w14:paraId="37A5F2E4" w14:textId="49C4E462" w:rsidR="0034697C" w:rsidRPr="003628C3" w:rsidRDefault="003628C3" w:rsidP="003628C3">
      <w:pPr>
        <w:pStyle w:val="TOC1"/>
      </w:pPr>
      <w:r w:rsidRPr="003628C3">
        <w:rPr>
          <w:b w:val="0"/>
          <w:caps w:val="0"/>
        </w:rPr>
        <w:fldChar w:fldCharType="end"/>
      </w:r>
    </w:p>
    <w:p w14:paraId="33424FED" w14:textId="462D0019" w:rsidR="003628C3" w:rsidRDefault="003628C3">
      <w:pPr>
        <w:rPr>
          <w:rFonts w:ascii="Corbel" w:eastAsia="Calibri" w:hAnsi="Corbel" w:cs="Calibri"/>
          <w:b/>
          <w:color w:val="auto"/>
          <w:sz w:val="24"/>
          <w:szCs w:val="24"/>
          <w:u w:val="single"/>
        </w:rPr>
      </w:pPr>
      <w:r>
        <w:rPr>
          <w:rFonts w:ascii="Corbel" w:eastAsia="Calibri" w:hAnsi="Corbel" w:cs="Calibri"/>
          <w:b/>
          <w:color w:val="auto"/>
          <w:sz w:val="24"/>
          <w:szCs w:val="24"/>
          <w:u w:val="single"/>
        </w:rPr>
        <w:br w:type="page"/>
      </w:r>
    </w:p>
    <w:p w14:paraId="2CBABC82" w14:textId="77777777" w:rsidR="00540321" w:rsidRPr="003628C3" w:rsidRDefault="008B507A" w:rsidP="001F7469">
      <w:pPr>
        <w:pStyle w:val="Heading2"/>
        <w:rPr>
          <w:color w:val="auto"/>
        </w:rPr>
      </w:pPr>
      <w:bookmarkStart w:id="0" w:name="_Toc478055225"/>
      <w:bookmarkStart w:id="1" w:name="_Toc478055656"/>
      <w:r w:rsidRPr="003628C3">
        <w:rPr>
          <w:color w:val="auto"/>
        </w:rPr>
        <w:lastRenderedPageBreak/>
        <w:t>Executive Summary</w:t>
      </w:r>
      <w:bookmarkEnd w:id="0"/>
      <w:bookmarkEnd w:id="1"/>
    </w:p>
    <w:p w14:paraId="6191A1BA" w14:textId="77777777" w:rsidR="001F7469" w:rsidRPr="003628C3" w:rsidRDefault="001F7469">
      <w:pPr>
        <w:rPr>
          <w:rFonts w:ascii="Corbel" w:eastAsia="Calibri" w:hAnsi="Corbel" w:cs="Calibri"/>
          <w:color w:val="auto"/>
          <w:sz w:val="24"/>
          <w:szCs w:val="24"/>
        </w:rPr>
      </w:pPr>
    </w:p>
    <w:p w14:paraId="028C57F1" w14:textId="067111AF" w:rsidR="001F7469" w:rsidRPr="003628C3" w:rsidRDefault="008B507A">
      <w:pPr>
        <w:rPr>
          <w:rFonts w:ascii="Corbel" w:eastAsia="Calibri" w:hAnsi="Corbel" w:cs="Calibri"/>
          <w:color w:val="auto"/>
          <w:sz w:val="24"/>
          <w:szCs w:val="24"/>
        </w:rPr>
      </w:pPr>
      <w:r w:rsidRPr="003628C3">
        <w:rPr>
          <w:rFonts w:ascii="Corbel" w:eastAsia="Calibri" w:hAnsi="Corbel" w:cs="Calibri"/>
          <w:color w:val="auto"/>
          <w:sz w:val="24"/>
          <w:szCs w:val="24"/>
        </w:rPr>
        <w:t>Here we report on the results of amphibian surveys at UC Santa Barbara’s Sedgwick Reserve (Reserve), conducted in the winter of 2017.  We evaluated potential survey sites on the Reserve in November 2016 and conducted amphibian surveys at 12 sites (2 lotic and 10 lentic) between January and March 2017. The Reserve has high quality habitat that can provide refuge and breeding for several amphibian species. Amphibians observed include the California red-legged frog (</w:t>
      </w:r>
      <w:r w:rsidRPr="003628C3">
        <w:rPr>
          <w:rFonts w:ascii="Corbel" w:eastAsia="Calibri" w:hAnsi="Corbel" w:cs="Calibri"/>
          <w:i/>
          <w:color w:val="auto"/>
          <w:sz w:val="24"/>
          <w:szCs w:val="24"/>
        </w:rPr>
        <w:t>Rana draytonii</w:t>
      </w:r>
      <w:r w:rsidRPr="003628C3">
        <w:rPr>
          <w:rFonts w:ascii="Corbel" w:eastAsia="Calibri" w:hAnsi="Corbel" w:cs="Calibri"/>
          <w:color w:val="auto"/>
          <w:sz w:val="24"/>
          <w:szCs w:val="24"/>
        </w:rPr>
        <w:t>), Western toad (</w:t>
      </w:r>
      <w:r w:rsidRPr="003628C3">
        <w:rPr>
          <w:rFonts w:ascii="Corbel" w:eastAsia="Calibri" w:hAnsi="Corbel" w:cs="Calibri"/>
          <w:i/>
          <w:color w:val="auto"/>
          <w:sz w:val="24"/>
          <w:szCs w:val="24"/>
        </w:rPr>
        <w:t>Anaxyrus boreas</w:t>
      </w:r>
      <w:r w:rsidRPr="003628C3">
        <w:rPr>
          <w:rFonts w:ascii="Corbel" w:eastAsia="Calibri" w:hAnsi="Corbel" w:cs="Calibri"/>
          <w:color w:val="auto"/>
          <w:sz w:val="24"/>
          <w:szCs w:val="24"/>
        </w:rPr>
        <w:t>), Arboreal salamander (</w:t>
      </w:r>
      <w:proofErr w:type="spellStart"/>
      <w:r w:rsidRPr="003628C3">
        <w:rPr>
          <w:rFonts w:ascii="Corbel" w:eastAsia="Calibri" w:hAnsi="Corbel" w:cs="Calibri"/>
          <w:i/>
          <w:color w:val="auto"/>
          <w:sz w:val="24"/>
          <w:szCs w:val="24"/>
        </w:rPr>
        <w:t>Aneides</w:t>
      </w:r>
      <w:proofErr w:type="spellEnd"/>
      <w:r w:rsidRPr="003628C3">
        <w:rPr>
          <w:rFonts w:ascii="Corbel" w:eastAsia="Calibri" w:hAnsi="Corbel" w:cs="Calibri"/>
          <w:i/>
          <w:color w:val="auto"/>
          <w:sz w:val="24"/>
          <w:szCs w:val="24"/>
        </w:rPr>
        <w:t xml:space="preserve"> </w:t>
      </w:r>
      <w:proofErr w:type="spellStart"/>
      <w:r w:rsidRPr="003628C3">
        <w:rPr>
          <w:rFonts w:ascii="Corbel" w:eastAsia="Calibri" w:hAnsi="Corbel" w:cs="Calibri"/>
          <w:i/>
          <w:color w:val="auto"/>
          <w:sz w:val="24"/>
          <w:szCs w:val="24"/>
        </w:rPr>
        <w:t>lugubris</w:t>
      </w:r>
      <w:proofErr w:type="spellEnd"/>
      <w:r w:rsidRPr="003628C3">
        <w:rPr>
          <w:rFonts w:ascii="Corbel" w:eastAsia="Calibri" w:hAnsi="Corbel" w:cs="Calibri"/>
          <w:color w:val="auto"/>
          <w:sz w:val="24"/>
          <w:szCs w:val="24"/>
        </w:rPr>
        <w:t>), and Pacific chorus frog (</w:t>
      </w:r>
      <w:r w:rsidRPr="003628C3">
        <w:rPr>
          <w:rFonts w:ascii="Corbel" w:eastAsia="Calibri" w:hAnsi="Corbel" w:cs="Calibri"/>
          <w:i/>
          <w:color w:val="auto"/>
          <w:sz w:val="24"/>
          <w:szCs w:val="24"/>
        </w:rPr>
        <w:t>Hyliola regilla</w:t>
      </w:r>
      <w:r w:rsidRPr="003628C3">
        <w:rPr>
          <w:rFonts w:ascii="Corbel" w:eastAsia="Calibri" w:hAnsi="Corbel" w:cs="Calibri"/>
          <w:color w:val="auto"/>
          <w:sz w:val="24"/>
          <w:szCs w:val="24"/>
        </w:rPr>
        <w:t>). The W</w:t>
      </w:r>
      <w:r w:rsidR="00280CA7" w:rsidRPr="003628C3">
        <w:rPr>
          <w:rFonts w:ascii="Corbel" w:eastAsia="Calibri" w:hAnsi="Corbel" w:cs="Calibri"/>
          <w:color w:val="auto"/>
          <w:sz w:val="24"/>
          <w:szCs w:val="24"/>
        </w:rPr>
        <w:t>estern toad and Pacific chorus frog</w:t>
      </w:r>
      <w:r w:rsidRPr="003628C3">
        <w:rPr>
          <w:rFonts w:ascii="Corbel" w:eastAsia="Calibri" w:hAnsi="Corbel" w:cs="Calibri"/>
          <w:color w:val="auto"/>
          <w:sz w:val="24"/>
          <w:szCs w:val="24"/>
        </w:rPr>
        <w:t xml:space="preserve"> appear to be breeding successfully to the larval stage but additional surveys will be necessary to determine if the California red-legged frog attempts to breed at the sites where it was observed and whether or not any species’ breeding attempts result in successful recruitment.  We recommend that the Reserve manage for optimal amphibian habitat at these sites through eradication and prevention of non-native predators and competitors, and that surveys be conducted later in amphibian breeding season for confirmation of breeding at suitable sites. We also recommend that appropriate (protocols different from those employed for this study) upland and aquatic surveys be conducted for California tiger salamanders (</w:t>
      </w:r>
      <w:r w:rsidRPr="003628C3">
        <w:rPr>
          <w:rFonts w:ascii="Corbel" w:eastAsia="Calibri" w:hAnsi="Corbel" w:cs="Calibri"/>
          <w:i/>
          <w:color w:val="auto"/>
          <w:sz w:val="24"/>
          <w:szCs w:val="24"/>
        </w:rPr>
        <w:t>Ambystoma californiense</w:t>
      </w:r>
      <w:r w:rsidRPr="003628C3">
        <w:rPr>
          <w:rFonts w:ascii="Corbel" w:eastAsia="Calibri" w:hAnsi="Corbel" w:cs="Calibri"/>
          <w:color w:val="auto"/>
          <w:sz w:val="24"/>
          <w:szCs w:val="24"/>
        </w:rPr>
        <w:t>) and Western spadefoot toads (</w:t>
      </w:r>
      <w:proofErr w:type="spellStart"/>
      <w:r w:rsidRPr="003628C3">
        <w:rPr>
          <w:rFonts w:ascii="Corbel" w:eastAsia="Calibri" w:hAnsi="Corbel" w:cs="Calibri"/>
          <w:i/>
          <w:color w:val="auto"/>
          <w:sz w:val="24"/>
          <w:szCs w:val="24"/>
        </w:rPr>
        <w:t>Spea</w:t>
      </w:r>
      <w:proofErr w:type="spellEnd"/>
      <w:r w:rsidRPr="003628C3">
        <w:rPr>
          <w:rFonts w:ascii="Corbel" w:eastAsia="Calibri" w:hAnsi="Corbel" w:cs="Calibri"/>
          <w:i/>
          <w:color w:val="auto"/>
          <w:sz w:val="24"/>
          <w:szCs w:val="24"/>
        </w:rPr>
        <w:t xml:space="preserve"> </w:t>
      </w:r>
      <w:proofErr w:type="spellStart"/>
      <w:r w:rsidRPr="003628C3">
        <w:rPr>
          <w:rFonts w:ascii="Corbel" w:eastAsia="Calibri" w:hAnsi="Corbel" w:cs="Calibri"/>
          <w:i/>
          <w:color w:val="auto"/>
          <w:sz w:val="24"/>
          <w:szCs w:val="24"/>
        </w:rPr>
        <w:t>hammondii</w:t>
      </w:r>
      <w:proofErr w:type="spellEnd"/>
      <w:r w:rsidRPr="003628C3">
        <w:rPr>
          <w:rFonts w:ascii="Corbel" w:eastAsia="Calibri" w:hAnsi="Corbel" w:cs="Calibri"/>
          <w:color w:val="auto"/>
          <w:sz w:val="24"/>
          <w:szCs w:val="24"/>
        </w:rPr>
        <w:t xml:space="preserve">) as these sensitive species would be a significant conservation and research asset for the Reserve, the region, and the UC Natural Reserve System as a whole. </w:t>
      </w:r>
    </w:p>
    <w:p w14:paraId="135DC441" w14:textId="77777777" w:rsidR="0034697C" w:rsidRPr="003628C3" w:rsidRDefault="0034697C">
      <w:pPr>
        <w:rPr>
          <w:rFonts w:ascii="Corbel" w:eastAsia="Calibri" w:hAnsi="Corbel" w:cs="Calibri"/>
          <w:color w:val="auto"/>
          <w:sz w:val="24"/>
          <w:szCs w:val="24"/>
        </w:rPr>
      </w:pPr>
    </w:p>
    <w:p w14:paraId="0F3EACA9" w14:textId="77777777" w:rsidR="0034697C" w:rsidRPr="003628C3" w:rsidRDefault="0034697C">
      <w:pPr>
        <w:rPr>
          <w:rFonts w:ascii="Corbel" w:eastAsia="Calibri" w:hAnsi="Corbel" w:cs="Calibri"/>
          <w:color w:val="auto"/>
          <w:sz w:val="24"/>
          <w:szCs w:val="24"/>
        </w:rPr>
      </w:pPr>
    </w:p>
    <w:p w14:paraId="727287F6" w14:textId="77777777" w:rsidR="0034697C" w:rsidRPr="003628C3" w:rsidRDefault="0034697C">
      <w:pPr>
        <w:rPr>
          <w:rFonts w:ascii="Corbel" w:eastAsia="Calibri" w:hAnsi="Corbel" w:cs="Calibri"/>
          <w:color w:val="auto"/>
          <w:sz w:val="24"/>
          <w:szCs w:val="24"/>
        </w:rPr>
        <w:sectPr w:rsidR="0034697C" w:rsidRPr="003628C3" w:rsidSect="00280CA7">
          <w:pgSz w:w="12240" w:h="15840"/>
          <w:pgMar w:top="1440" w:right="1440" w:bottom="1440" w:left="1440" w:header="0" w:footer="720" w:gutter="0"/>
          <w:pgNumType w:start="1"/>
          <w:cols w:space="720"/>
          <w:titlePg/>
          <w:docGrid w:linePitch="299"/>
        </w:sectPr>
      </w:pPr>
    </w:p>
    <w:p w14:paraId="4F894252" w14:textId="77777777" w:rsidR="00540321" w:rsidRPr="003628C3" w:rsidRDefault="008B507A" w:rsidP="001F7469">
      <w:pPr>
        <w:pStyle w:val="Heading2"/>
        <w:rPr>
          <w:color w:val="auto"/>
        </w:rPr>
      </w:pPr>
      <w:bookmarkStart w:id="2" w:name="_Toc478055226"/>
      <w:bookmarkStart w:id="3" w:name="_Toc478055657"/>
      <w:r w:rsidRPr="003628C3">
        <w:rPr>
          <w:color w:val="auto"/>
        </w:rPr>
        <w:lastRenderedPageBreak/>
        <w:t xml:space="preserve">1.     </w:t>
      </w:r>
      <w:r w:rsidRPr="003628C3">
        <w:rPr>
          <w:color w:val="auto"/>
        </w:rPr>
        <w:tab/>
        <w:t>Study Goal and Objectives</w:t>
      </w:r>
      <w:bookmarkEnd w:id="2"/>
      <w:bookmarkEnd w:id="3"/>
    </w:p>
    <w:p w14:paraId="5FC224D2" w14:textId="77777777" w:rsidR="00540321" w:rsidRPr="003628C3" w:rsidRDefault="008B507A">
      <w:pPr>
        <w:jc w:val="both"/>
        <w:rPr>
          <w:rFonts w:ascii="Corbel" w:eastAsia="Calibri" w:hAnsi="Corbel" w:cs="Calibri"/>
          <w:color w:val="auto"/>
          <w:sz w:val="24"/>
          <w:szCs w:val="24"/>
        </w:rPr>
      </w:pPr>
      <w:r w:rsidRPr="003628C3">
        <w:rPr>
          <w:rFonts w:ascii="Corbel" w:eastAsia="Calibri" w:hAnsi="Corbel" w:cs="Calibri"/>
          <w:color w:val="auto"/>
          <w:sz w:val="24"/>
          <w:szCs w:val="24"/>
        </w:rPr>
        <w:t xml:space="preserve"> </w:t>
      </w:r>
    </w:p>
    <w:p w14:paraId="360B6EBF" w14:textId="77777777" w:rsidR="00540321" w:rsidRPr="003628C3" w:rsidRDefault="008B507A">
      <w:pPr>
        <w:jc w:val="both"/>
        <w:rPr>
          <w:rFonts w:ascii="Corbel" w:eastAsia="Calibri" w:hAnsi="Corbel" w:cs="Calibri"/>
          <w:color w:val="auto"/>
          <w:sz w:val="24"/>
          <w:szCs w:val="24"/>
        </w:rPr>
      </w:pPr>
      <w:r w:rsidRPr="003628C3">
        <w:rPr>
          <w:rFonts w:ascii="Corbel" w:eastAsia="Calibri" w:hAnsi="Corbel" w:cs="Calibri"/>
          <w:b/>
          <w:color w:val="auto"/>
          <w:sz w:val="24"/>
          <w:szCs w:val="24"/>
        </w:rPr>
        <w:t>Goal:</w:t>
      </w:r>
      <w:r w:rsidRPr="003628C3">
        <w:rPr>
          <w:rFonts w:ascii="Corbel" w:eastAsia="Calibri" w:hAnsi="Corbel" w:cs="Calibri"/>
          <w:color w:val="auto"/>
          <w:sz w:val="24"/>
          <w:szCs w:val="24"/>
        </w:rPr>
        <w:t xml:space="preserve"> To collect information about the occupancy and status of amphibians on the Sedgwick Reserve (Reserve).</w:t>
      </w:r>
    </w:p>
    <w:p w14:paraId="6FA462C9" w14:textId="77777777" w:rsidR="00540321" w:rsidRPr="003628C3" w:rsidRDefault="008B507A">
      <w:pPr>
        <w:jc w:val="both"/>
        <w:rPr>
          <w:rFonts w:ascii="Corbel" w:eastAsia="Calibri" w:hAnsi="Corbel" w:cs="Calibri"/>
          <w:color w:val="auto"/>
          <w:sz w:val="24"/>
          <w:szCs w:val="24"/>
        </w:rPr>
      </w:pPr>
      <w:r w:rsidRPr="003628C3">
        <w:rPr>
          <w:rFonts w:ascii="Corbel" w:eastAsia="Calibri" w:hAnsi="Corbel" w:cs="Calibri"/>
          <w:color w:val="auto"/>
          <w:sz w:val="24"/>
          <w:szCs w:val="24"/>
        </w:rPr>
        <w:t xml:space="preserve"> </w:t>
      </w:r>
    </w:p>
    <w:p w14:paraId="106EAB37" w14:textId="77777777" w:rsidR="00540321" w:rsidRPr="003628C3" w:rsidRDefault="008B507A">
      <w:pPr>
        <w:jc w:val="both"/>
        <w:rPr>
          <w:rFonts w:ascii="Corbel" w:eastAsia="Calibri" w:hAnsi="Corbel" w:cs="Calibri"/>
          <w:color w:val="auto"/>
          <w:sz w:val="24"/>
          <w:szCs w:val="24"/>
        </w:rPr>
      </w:pPr>
      <w:r w:rsidRPr="003628C3">
        <w:rPr>
          <w:rFonts w:ascii="Corbel" w:eastAsia="Calibri" w:hAnsi="Corbel" w:cs="Calibri"/>
          <w:b/>
          <w:color w:val="auto"/>
          <w:sz w:val="24"/>
          <w:szCs w:val="24"/>
        </w:rPr>
        <w:t>Objectives:</w:t>
      </w:r>
    </w:p>
    <w:p w14:paraId="00AB0991" w14:textId="77777777" w:rsidR="00540321" w:rsidRPr="003628C3" w:rsidRDefault="008B507A">
      <w:pPr>
        <w:numPr>
          <w:ilvl w:val="0"/>
          <w:numId w:val="1"/>
        </w:numPr>
        <w:ind w:hanging="360"/>
        <w:contextualSpacing/>
        <w:jc w:val="both"/>
        <w:rPr>
          <w:rFonts w:ascii="Corbel" w:hAnsi="Corbel"/>
          <w:color w:val="auto"/>
          <w:sz w:val="24"/>
          <w:szCs w:val="24"/>
        </w:rPr>
      </w:pPr>
      <w:del w:id="4" w:author="Emily Wilson" w:date="2017-03-23T20:26:00Z">
        <w:r w:rsidRPr="003628C3" w:rsidDel="0053642D">
          <w:rPr>
            <w:rFonts w:ascii="Corbel" w:hAnsi="Corbel"/>
            <w:color w:val="auto"/>
            <w:sz w:val="24"/>
            <w:szCs w:val="24"/>
          </w:rPr>
          <w:delText xml:space="preserve"> </w:delText>
        </w:r>
      </w:del>
      <w:r w:rsidRPr="003628C3">
        <w:rPr>
          <w:rFonts w:ascii="Corbel" w:eastAsia="Calibri" w:hAnsi="Corbel" w:cs="Calibri"/>
          <w:color w:val="auto"/>
          <w:sz w:val="24"/>
          <w:szCs w:val="24"/>
        </w:rPr>
        <w:t>Identify and monitor habitats in the study area potentially suitable for amphibians, and evaluate the suitability of these habitats.</w:t>
      </w:r>
    </w:p>
    <w:p w14:paraId="3C9AB613" w14:textId="77777777" w:rsidR="00540321" w:rsidRPr="003628C3" w:rsidRDefault="008B507A">
      <w:pPr>
        <w:numPr>
          <w:ilvl w:val="0"/>
          <w:numId w:val="2"/>
        </w:numPr>
        <w:ind w:hanging="360"/>
        <w:contextualSpacing/>
        <w:jc w:val="both"/>
        <w:rPr>
          <w:rFonts w:ascii="Corbel" w:eastAsia="Calibri" w:hAnsi="Corbel" w:cs="Calibri"/>
          <w:color w:val="auto"/>
          <w:sz w:val="24"/>
          <w:szCs w:val="24"/>
        </w:rPr>
      </w:pPr>
      <w:r w:rsidRPr="003628C3">
        <w:rPr>
          <w:rFonts w:ascii="Corbel" w:eastAsia="Calibri" w:hAnsi="Corbel" w:cs="Calibri"/>
          <w:color w:val="auto"/>
          <w:sz w:val="24"/>
          <w:szCs w:val="24"/>
        </w:rPr>
        <w:t>Perform biological surveys in suitable habitats between January and March 2017.</w:t>
      </w:r>
    </w:p>
    <w:p w14:paraId="1647CBCD" w14:textId="77777777" w:rsidR="00540321" w:rsidRPr="003628C3" w:rsidRDefault="008B507A">
      <w:pPr>
        <w:numPr>
          <w:ilvl w:val="0"/>
          <w:numId w:val="3"/>
        </w:numPr>
        <w:ind w:hanging="360"/>
        <w:contextualSpacing/>
        <w:jc w:val="both"/>
        <w:rPr>
          <w:rFonts w:ascii="Corbel" w:eastAsia="Calibri" w:hAnsi="Corbel" w:cs="Calibri"/>
          <w:color w:val="auto"/>
          <w:sz w:val="24"/>
          <w:szCs w:val="24"/>
        </w:rPr>
      </w:pPr>
      <w:r w:rsidRPr="003628C3">
        <w:rPr>
          <w:rFonts w:ascii="Corbel" w:eastAsia="Calibri" w:hAnsi="Corbel" w:cs="Calibri"/>
          <w:color w:val="auto"/>
          <w:sz w:val="24"/>
          <w:szCs w:val="24"/>
        </w:rPr>
        <w:t>Report on findings of biological surveys and provide recommendations for restoration of potential amphibian habitats.</w:t>
      </w:r>
    </w:p>
    <w:p w14:paraId="60A6377B" w14:textId="46C41949" w:rsidR="00540321" w:rsidRPr="003628C3" w:rsidRDefault="008B507A">
      <w:pPr>
        <w:jc w:val="both"/>
        <w:rPr>
          <w:rFonts w:ascii="Corbel" w:eastAsia="Calibri" w:hAnsi="Corbel" w:cs="Calibri"/>
          <w:b/>
          <w:color w:val="auto"/>
          <w:sz w:val="24"/>
          <w:szCs w:val="24"/>
        </w:rPr>
      </w:pPr>
      <w:r w:rsidRPr="003628C3">
        <w:rPr>
          <w:rFonts w:ascii="Corbel" w:eastAsia="Calibri" w:hAnsi="Corbel" w:cs="Calibri"/>
          <w:color w:val="auto"/>
          <w:sz w:val="24"/>
          <w:szCs w:val="24"/>
        </w:rPr>
        <w:t xml:space="preserve"> </w:t>
      </w:r>
      <w:r w:rsidRPr="003628C3">
        <w:rPr>
          <w:rFonts w:ascii="Corbel" w:eastAsia="Calibri" w:hAnsi="Corbel" w:cs="Calibri"/>
          <w:b/>
          <w:color w:val="auto"/>
          <w:sz w:val="24"/>
          <w:szCs w:val="24"/>
        </w:rPr>
        <w:t xml:space="preserve"> </w:t>
      </w:r>
    </w:p>
    <w:p w14:paraId="63AB5B33" w14:textId="0BC1D46D" w:rsidR="00540321" w:rsidRPr="003628C3" w:rsidRDefault="001F7469" w:rsidP="001F7469">
      <w:pPr>
        <w:pStyle w:val="Heading2"/>
        <w:rPr>
          <w:color w:val="auto"/>
          <w:u w:val="single"/>
        </w:rPr>
      </w:pPr>
      <w:bookmarkStart w:id="5" w:name="_Toc478055227"/>
      <w:bookmarkStart w:id="6" w:name="_Toc478055658"/>
      <w:r w:rsidRPr="003628C3">
        <w:rPr>
          <w:color w:val="auto"/>
        </w:rPr>
        <w:t xml:space="preserve">2.0    </w:t>
      </w:r>
      <w:r w:rsidR="008B507A" w:rsidRPr="003628C3">
        <w:rPr>
          <w:color w:val="auto"/>
        </w:rPr>
        <w:t>Study Methods and Analysis</w:t>
      </w:r>
      <w:bookmarkEnd w:id="5"/>
      <w:bookmarkEnd w:id="6"/>
    </w:p>
    <w:p w14:paraId="3FD6947C" w14:textId="77777777" w:rsidR="00540321" w:rsidRPr="003628C3" w:rsidRDefault="008B507A">
      <w:pPr>
        <w:jc w:val="both"/>
        <w:rPr>
          <w:rFonts w:ascii="Corbel" w:eastAsia="Calibri" w:hAnsi="Corbel" w:cs="Calibri"/>
          <w:color w:val="auto"/>
          <w:sz w:val="24"/>
          <w:szCs w:val="24"/>
        </w:rPr>
      </w:pPr>
      <w:r w:rsidRPr="003628C3">
        <w:rPr>
          <w:rFonts w:ascii="Corbel" w:eastAsia="Calibri" w:hAnsi="Corbel" w:cs="Calibri"/>
          <w:color w:val="auto"/>
          <w:sz w:val="24"/>
          <w:szCs w:val="24"/>
        </w:rPr>
        <w:t xml:space="preserve"> </w:t>
      </w:r>
    </w:p>
    <w:p w14:paraId="260B3489" w14:textId="43B6CE4F" w:rsidR="00540321" w:rsidRPr="003628C3" w:rsidRDefault="001F7469" w:rsidP="001F7469">
      <w:pPr>
        <w:pStyle w:val="Heading3"/>
        <w:rPr>
          <w:color w:val="auto"/>
        </w:rPr>
      </w:pPr>
      <w:bookmarkStart w:id="7" w:name="_Toc478055228"/>
      <w:bookmarkStart w:id="8" w:name="_Toc478055659"/>
      <w:r w:rsidRPr="003628C3">
        <w:rPr>
          <w:color w:val="auto"/>
        </w:rPr>
        <w:t xml:space="preserve">2.1      </w:t>
      </w:r>
      <w:r w:rsidR="008B507A" w:rsidRPr="003628C3">
        <w:rPr>
          <w:color w:val="auto"/>
        </w:rPr>
        <w:t>Study Area</w:t>
      </w:r>
      <w:bookmarkEnd w:id="7"/>
      <w:bookmarkEnd w:id="8"/>
    </w:p>
    <w:p w14:paraId="16EB3D4B" w14:textId="77777777" w:rsidR="00540321" w:rsidRPr="003628C3" w:rsidRDefault="008B507A">
      <w:pPr>
        <w:jc w:val="both"/>
        <w:rPr>
          <w:rFonts w:ascii="Corbel" w:eastAsia="Calibri" w:hAnsi="Corbel" w:cs="Calibri"/>
          <w:color w:val="auto"/>
          <w:sz w:val="24"/>
          <w:szCs w:val="24"/>
        </w:rPr>
      </w:pPr>
      <w:r w:rsidRPr="003628C3">
        <w:rPr>
          <w:rFonts w:ascii="Corbel" w:eastAsia="Calibri" w:hAnsi="Corbel" w:cs="Calibri"/>
          <w:color w:val="auto"/>
          <w:sz w:val="24"/>
          <w:szCs w:val="24"/>
        </w:rPr>
        <w:t xml:space="preserve"> </w:t>
      </w:r>
    </w:p>
    <w:p w14:paraId="599B31B3" w14:textId="77777777" w:rsidR="00540321" w:rsidRPr="003628C3" w:rsidRDefault="008B507A">
      <w:pPr>
        <w:jc w:val="both"/>
        <w:rPr>
          <w:rFonts w:ascii="Corbel" w:eastAsia="Calibri" w:hAnsi="Corbel" w:cs="Calibri"/>
          <w:color w:val="auto"/>
          <w:sz w:val="24"/>
          <w:szCs w:val="24"/>
        </w:rPr>
      </w:pPr>
      <w:r w:rsidRPr="003628C3">
        <w:rPr>
          <w:rFonts w:ascii="Corbel" w:eastAsia="Calibri" w:hAnsi="Corbel" w:cs="Calibri"/>
          <w:color w:val="auto"/>
          <w:sz w:val="24"/>
          <w:szCs w:val="24"/>
        </w:rPr>
        <w:t xml:space="preserve">The study area consists of streams, seeps, ponds, and water troughs on the Reserve. These include, in alphabetical order: 1) Bass Pond; 2) Blue Schist Spring; 3) Cloud’s Rest Pond; 4) Concrete Cylinder Pool; 5) Lower Figueroa Creek; 6) Goldfinch Pond; 7) Goldfinch Trough; 8) Hidden Spring; 9) Ladder Trough; 10) Massey Spring; 11) Tipton House Pond; 12) Vernal Pools. </w:t>
      </w:r>
    </w:p>
    <w:p w14:paraId="31CE767F" w14:textId="77777777" w:rsidR="00540321" w:rsidRPr="003628C3" w:rsidRDefault="008B507A">
      <w:pPr>
        <w:jc w:val="both"/>
        <w:rPr>
          <w:rFonts w:ascii="Corbel" w:eastAsia="Calibri" w:hAnsi="Corbel" w:cs="Calibri"/>
          <w:color w:val="auto"/>
          <w:sz w:val="24"/>
          <w:szCs w:val="24"/>
        </w:rPr>
      </w:pPr>
      <w:r w:rsidRPr="003628C3">
        <w:rPr>
          <w:rFonts w:ascii="Corbel" w:eastAsia="Calibri" w:hAnsi="Corbel" w:cs="Calibri"/>
          <w:color w:val="auto"/>
          <w:sz w:val="24"/>
          <w:szCs w:val="24"/>
        </w:rPr>
        <w:t xml:space="preserve"> </w:t>
      </w:r>
    </w:p>
    <w:p w14:paraId="58A4B124" w14:textId="6F4A5424" w:rsidR="00540321" w:rsidRPr="003628C3" w:rsidRDefault="001F7469" w:rsidP="001F7469">
      <w:pPr>
        <w:pStyle w:val="Heading3"/>
        <w:rPr>
          <w:color w:val="auto"/>
        </w:rPr>
      </w:pPr>
      <w:bookmarkStart w:id="9" w:name="_Toc478055229"/>
      <w:bookmarkStart w:id="10" w:name="_Toc478055660"/>
      <w:r w:rsidRPr="003628C3">
        <w:rPr>
          <w:color w:val="auto"/>
        </w:rPr>
        <w:t xml:space="preserve">2.2      </w:t>
      </w:r>
      <w:r w:rsidR="008B507A" w:rsidRPr="003628C3">
        <w:rPr>
          <w:color w:val="auto"/>
        </w:rPr>
        <w:t>Study Methods</w:t>
      </w:r>
      <w:bookmarkEnd w:id="9"/>
      <w:bookmarkEnd w:id="10"/>
    </w:p>
    <w:p w14:paraId="412C8519" w14:textId="77777777" w:rsidR="00540321" w:rsidRPr="003628C3" w:rsidRDefault="008B507A">
      <w:pPr>
        <w:jc w:val="both"/>
        <w:rPr>
          <w:rFonts w:ascii="Corbel" w:eastAsia="Calibri" w:hAnsi="Corbel" w:cs="Calibri"/>
          <w:color w:val="auto"/>
          <w:sz w:val="24"/>
          <w:szCs w:val="24"/>
        </w:rPr>
      </w:pPr>
      <w:r w:rsidRPr="003628C3">
        <w:rPr>
          <w:rFonts w:ascii="Corbel" w:eastAsia="Calibri" w:hAnsi="Corbel" w:cs="Calibri"/>
          <w:color w:val="auto"/>
          <w:sz w:val="24"/>
          <w:szCs w:val="24"/>
        </w:rPr>
        <w:t xml:space="preserve"> </w:t>
      </w:r>
    </w:p>
    <w:p w14:paraId="63FAF3CF" w14:textId="7372387D" w:rsidR="00540321" w:rsidRPr="003628C3" w:rsidRDefault="008B507A">
      <w:pPr>
        <w:jc w:val="both"/>
        <w:rPr>
          <w:rFonts w:ascii="Corbel" w:eastAsia="Calibri" w:hAnsi="Corbel" w:cs="Calibri"/>
          <w:color w:val="auto"/>
          <w:sz w:val="24"/>
          <w:szCs w:val="24"/>
        </w:rPr>
      </w:pPr>
      <w:r w:rsidRPr="003628C3">
        <w:rPr>
          <w:rFonts w:ascii="Corbel" w:eastAsia="Calibri" w:hAnsi="Corbel" w:cs="Calibri"/>
          <w:color w:val="auto"/>
          <w:sz w:val="24"/>
          <w:szCs w:val="24"/>
        </w:rPr>
        <w:t>We monitored the 12 sites above during the study period for water levels conducive to amphibian refuge and/or breeding. In addition to habitat conditions, the selection of survey sites took into account site-specific conditions, including safety, and accessibility (</w:t>
      </w:r>
      <w:r w:rsidRPr="003628C3">
        <w:rPr>
          <w:rFonts w:ascii="Corbel" w:eastAsia="Calibri" w:hAnsi="Corbel" w:cs="Calibri"/>
          <w:i/>
          <w:color w:val="auto"/>
          <w:sz w:val="24"/>
          <w:szCs w:val="24"/>
        </w:rPr>
        <w:t>i.e.</w:t>
      </w:r>
      <w:r w:rsidRPr="003628C3">
        <w:rPr>
          <w:rFonts w:ascii="Corbel" w:eastAsia="Calibri" w:hAnsi="Corbel" w:cs="Calibri"/>
          <w:color w:val="auto"/>
          <w:sz w:val="24"/>
          <w:szCs w:val="24"/>
        </w:rPr>
        <w:t>, road or trail access, topography). We conducted amphibian surveys on the Reserve between January 20 and March 18, 2017. Surveys for amphibians on the reserve followed</w:t>
      </w:r>
      <w:hyperlink r:id="rId13">
        <w:r w:rsidRPr="003628C3">
          <w:rPr>
            <w:rFonts w:ascii="Corbel" w:eastAsia="Calibri" w:hAnsi="Corbel" w:cs="Calibri"/>
            <w:color w:val="auto"/>
            <w:sz w:val="24"/>
            <w:szCs w:val="24"/>
          </w:rPr>
          <w:t xml:space="preserve"> </w:t>
        </w:r>
      </w:hyperlink>
      <w:hyperlink r:id="rId14">
        <w:r w:rsidRPr="003628C3">
          <w:rPr>
            <w:rFonts w:ascii="Corbel" w:eastAsia="Calibri" w:hAnsi="Corbel" w:cs="Calibri"/>
            <w:color w:val="auto"/>
            <w:sz w:val="24"/>
            <w:szCs w:val="24"/>
            <w:u w:val="single"/>
          </w:rPr>
          <w:t>guidelines</w:t>
        </w:r>
      </w:hyperlink>
      <w:r w:rsidRPr="003628C3">
        <w:rPr>
          <w:rFonts w:ascii="Corbel" w:eastAsia="Calibri" w:hAnsi="Corbel" w:cs="Calibri"/>
          <w:color w:val="auto"/>
          <w:sz w:val="24"/>
          <w:szCs w:val="24"/>
        </w:rPr>
        <w:t xml:space="preserve"> outlined by the U.S. Fish and Wildlife Service (USFWS) for California red-legged frogs[1]. Together, we searched sites 1-12 (see </w:t>
      </w:r>
      <w:r w:rsidRPr="003628C3">
        <w:rPr>
          <w:rFonts w:ascii="Corbel" w:eastAsia="Calibri" w:hAnsi="Corbel" w:cs="Calibri"/>
          <w:b/>
          <w:color w:val="auto"/>
          <w:sz w:val="24"/>
          <w:szCs w:val="24"/>
        </w:rPr>
        <w:t>Study Area</w:t>
      </w:r>
      <w:r w:rsidRPr="003628C3">
        <w:rPr>
          <w:rFonts w:ascii="Corbel" w:eastAsia="Calibri" w:hAnsi="Corbel" w:cs="Calibri"/>
          <w:color w:val="auto"/>
          <w:sz w:val="24"/>
          <w:szCs w:val="24"/>
        </w:rPr>
        <w:t xml:space="preserve"> above) following the aforementioned survey guidance. We recorded habitat assessment and amphibian detection information by life stage on datasheets provided by USFWS (see Appendix E in guidelines link above). On the datasheets, we recorded </w:t>
      </w:r>
      <w:r w:rsidRPr="003628C3">
        <w:rPr>
          <w:rFonts w:ascii="Corbel" w:eastAsia="Calibri" w:hAnsi="Corbel" w:cs="Calibri"/>
          <w:color w:val="auto"/>
          <w:sz w:val="24"/>
          <w:szCs w:val="24"/>
        </w:rPr>
        <w:lastRenderedPageBreak/>
        <w:t>weather metrics (i.e., wind speed, moon phase, precipitation, cloud cover, air temperature, humidity) and water metrics (</w:t>
      </w:r>
      <w:proofErr w:type="spellStart"/>
      <w:r w:rsidRPr="003628C3">
        <w:rPr>
          <w:rFonts w:ascii="Corbel" w:eastAsia="Calibri" w:hAnsi="Corbel" w:cs="Calibri"/>
          <w:color w:val="auto"/>
          <w:sz w:val="24"/>
          <w:szCs w:val="24"/>
        </w:rPr>
        <w:t>ie</w:t>
      </w:r>
      <w:proofErr w:type="spellEnd"/>
      <w:r w:rsidRPr="003628C3">
        <w:rPr>
          <w:rFonts w:ascii="Corbel" w:eastAsia="Calibri" w:hAnsi="Corbel" w:cs="Calibri"/>
          <w:color w:val="auto"/>
          <w:sz w:val="24"/>
          <w:szCs w:val="24"/>
        </w:rPr>
        <w:t>., water depth and temperature) and habitat characteristics in addition to amphibian life</w:t>
      </w:r>
      <w:r w:rsidR="005C3CE7" w:rsidRPr="003628C3">
        <w:rPr>
          <w:rFonts w:ascii="Corbel" w:eastAsia="Calibri" w:hAnsi="Corbel" w:cs="Calibri"/>
          <w:color w:val="auto"/>
          <w:sz w:val="24"/>
          <w:szCs w:val="24"/>
        </w:rPr>
        <w:t xml:space="preserve"> </w:t>
      </w:r>
      <w:r w:rsidRPr="003628C3">
        <w:rPr>
          <w:rFonts w:ascii="Corbel" w:eastAsia="Calibri" w:hAnsi="Corbel" w:cs="Calibri"/>
          <w:color w:val="auto"/>
          <w:sz w:val="24"/>
          <w:szCs w:val="24"/>
        </w:rPr>
        <w:t>stages observed at each site. We also noted whether there were any native or non-native species present that are considered threats or predators to amphibians.</w:t>
      </w:r>
    </w:p>
    <w:p w14:paraId="2D684356" w14:textId="5BB9F67B" w:rsidR="005C3CE7" w:rsidRPr="003628C3" w:rsidRDefault="008B507A">
      <w:pPr>
        <w:jc w:val="both"/>
        <w:rPr>
          <w:rFonts w:ascii="Corbel" w:eastAsia="Calibri" w:hAnsi="Corbel" w:cs="Calibri"/>
          <w:color w:val="auto"/>
          <w:sz w:val="24"/>
          <w:szCs w:val="24"/>
        </w:rPr>
      </w:pPr>
      <w:r w:rsidRPr="003628C3">
        <w:rPr>
          <w:rFonts w:ascii="Corbel" w:eastAsia="Calibri" w:hAnsi="Corbel" w:cs="Calibri"/>
          <w:color w:val="auto"/>
          <w:sz w:val="24"/>
          <w:szCs w:val="24"/>
        </w:rPr>
        <w:t xml:space="preserve"> </w:t>
      </w:r>
    </w:p>
    <w:p w14:paraId="0831A421" w14:textId="77777777" w:rsidR="005C3CE7" w:rsidRPr="003628C3" w:rsidRDefault="005C3CE7">
      <w:pPr>
        <w:rPr>
          <w:rFonts w:ascii="Corbel" w:eastAsia="Calibri" w:hAnsi="Corbel" w:cs="Calibri"/>
          <w:color w:val="auto"/>
          <w:sz w:val="24"/>
          <w:szCs w:val="24"/>
        </w:rPr>
      </w:pPr>
      <w:r w:rsidRPr="003628C3">
        <w:rPr>
          <w:rFonts w:ascii="Corbel" w:eastAsia="Calibri" w:hAnsi="Corbel" w:cs="Calibri"/>
          <w:color w:val="auto"/>
          <w:sz w:val="24"/>
          <w:szCs w:val="24"/>
        </w:rPr>
        <w:br w:type="page"/>
      </w:r>
    </w:p>
    <w:p w14:paraId="13EC0CBE" w14:textId="14D7525D" w:rsidR="00540321" w:rsidRPr="003628C3" w:rsidRDefault="001F7469" w:rsidP="001F7469">
      <w:pPr>
        <w:pStyle w:val="Heading3"/>
        <w:rPr>
          <w:color w:val="auto"/>
        </w:rPr>
      </w:pPr>
      <w:r w:rsidRPr="003628C3">
        <w:rPr>
          <w:color w:val="auto"/>
        </w:rPr>
        <w:lastRenderedPageBreak/>
        <w:t xml:space="preserve"> </w:t>
      </w:r>
      <w:bookmarkStart w:id="11" w:name="_Toc478055230"/>
      <w:bookmarkStart w:id="12" w:name="_Toc478055661"/>
      <w:r w:rsidRPr="003628C3">
        <w:rPr>
          <w:color w:val="auto"/>
        </w:rPr>
        <w:t xml:space="preserve">2.3     </w:t>
      </w:r>
      <w:r w:rsidR="008B507A" w:rsidRPr="003628C3">
        <w:rPr>
          <w:color w:val="auto"/>
        </w:rPr>
        <w:t>Results</w:t>
      </w:r>
      <w:bookmarkEnd w:id="11"/>
      <w:bookmarkEnd w:id="12"/>
    </w:p>
    <w:p w14:paraId="61B187F9" w14:textId="77777777" w:rsidR="00540321" w:rsidRPr="0053642D" w:rsidRDefault="008B507A">
      <w:pPr>
        <w:jc w:val="both"/>
        <w:rPr>
          <w:rFonts w:ascii="Corbel" w:eastAsia="Calibri" w:hAnsi="Corbel" w:cs="Calibri"/>
          <w:color w:val="auto"/>
          <w:sz w:val="16"/>
          <w:szCs w:val="16"/>
          <w:rPrChange w:id="13" w:author="Emily Wilson" w:date="2017-03-23T20:27:00Z">
            <w:rPr>
              <w:rFonts w:ascii="Corbel" w:eastAsia="Calibri" w:hAnsi="Corbel" w:cs="Calibri"/>
              <w:color w:val="auto"/>
              <w:sz w:val="24"/>
              <w:szCs w:val="24"/>
            </w:rPr>
          </w:rPrChange>
        </w:rPr>
      </w:pPr>
      <w:r w:rsidRPr="0053642D">
        <w:rPr>
          <w:rFonts w:ascii="Corbel" w:eastAsia="Calibri" w:hAnsi="Corbel" w:cs="Calibri"/>
          <w:color w:val="auto"/>
          <w:sz w:val="16"/>
          <w:szCs w:val="16"/>
          <w:rPrChange w:id="14" w:author="Emily Wilson" w:date="2017-03-23T20:27:00Z">
            <w:rPr>
              <w:rFonts w:ascii="Corbel" w:eastAsia="Calibri" w:hAnsi="Corbel" w:cs="Calibri"/>
              <w:color w:val="auto"/>
              <w:sz w:val="24"/>
              <w:szCs w:val="24"/>
            </w:rPr>
          </w:rPrChange>
        </w:rPr>
        <w:t xml:space="preserve"> </w:t>
      </w:r>
    </w:p>
    <w:p w14:paraId="72BA4913" w14:textId="77777777" w:rsidR="00540321" w:rsidRPr="003628C3" w:rsidRDefault="008B507A" w:rsidP="0034697C">
      <w:pPr>
        <w:pStyle w:val="Heading3"/>
        <w:rPr>
          <w:color w:val="auto"/>
        </w:rPr>
      </w:pPr>
      <w:bookmarkStart w:id="15" w:name="_Toc478055662"/>
      <w:r w:rsidRPr="003628C3">
        <w:rPr>
          <w:color w:val="auto"/>
        </w:rPr>
        <w:t>Summary of results</w:t>
      </w:r>
      <w:bookmarkEnd w:id="15"/>
    </w:p>
    <w:p w14:paraId="6F925423" w14:textId="77777777" w:rsidR="00540321" w:rsidRPr="003628C3" w:rsidRDefault="008B507A">
      <w:pPr>
        <w:jc w:val="both"/>
        <w:rPr>
          <w:rFonts w:ascii="Corbel" w:eastAsia="Calibri" w:hAnsi="Corbel" w:cs="Calibri"/>
          <w:color w:val="auto"/>
          <w:sz w:val="24"/>
          <w:szCs w:val="24"/>
        </w:rPr>
      </w:pPr>
      <w:r w:rsidRPr="003628C3">
        <w:rPr>
          <w:rFonts w:ascii="Corbel" w:eastAsia="Calibri" w:hAnsi="Corbel" w:cs="Calibri"/>
          <w:color w:val="auto"/>
          <w:sz w:val="24"/>
          <w:szCs w:val="24"/>
        </w:rPr>
        <w:t>Amphibians were observed at 10 of the 12 sites, and evidence of breeding (either egg clutches and/or tadpoles) was observed at seven sites.  We had anticipated observations of California newts (</w:t>
      </w:r>
      <w:r w:rsidRPr="003628C3">
        <w:rPr>
          <w:rFonts w:ascii="Corbel" w:eastAsia="Calibri" w:hAnsi="Corbel" w:cs="Calibri"/>
          <w:i/>
          <w:color w:val="auto"/>
          <w:sz w:val="24"/>
          <w:szCs w:val="24"/>
        </w:rPr>
        <w:t>Taricha torosa</w:t>
      </w:r>
      <w:r w:rsidRPr="003628C3">
        <w:rPr>
          <w:rFonts w:ascii="Corbel" w:eastAsia="Calibri" w:hAnsi="Corbel" w:cs="Calibri"/>
          <w:color w:val="auto"/>
          <w:sz w:val="24"/>
          <w:szCs w:val="24"/>
        </w:rPr>
        <w:t>) at the Figueroa Creek and Hidden Springs sites, as well as Western spadefoot toads (</w:t>
      </w:r>
      <w:proofErr w:type="spellStart"/>
      <w:r w:rsidRPr="003628C3">
        <w:rPr>
          <w:rFonts w:ascii="Corbel" w:eastAsia="Calibri" w:hAnsi="Corbel" w:cs="Calibri"/>
          <w:i/>
          <w:color w:val="auto"/>
          <w:sz w:val="24"/>
          <w:szCs w:val="24"/>
        </w:rPr>
        <w:t>Spea</w:t>
      </w:r>
      <w:proofErr w:type="spellEnd"/>
      <w:r w:rsidRPr="003628C3">
        <w:rPr>
          <w:rFonts w:ascii="Corbel" w:eastAsia="Calibri" w:hAnsi="Corbel" w:cs="Calibri"/>
          <w:i/>
          <w:color w:val="auto"/>
          <w:sz w:val="24"/>
          <w:szCs w:val="24"/>
        </w:rPr>
        <w:t xml:space="preserve"> </w:t>
      </w:r>
      <w:proofErr w:type="spellStart"/>
      <w:r w:rsidRPr="003628C3">
        <w:rPr>
          <w:rFonts w:ascii="Corbel" w:eastAsia="Calibri" w:hAnsi="Corbel" w:cs="Calibri"/>
          <w:i/>
          <w:color w:val="auto"/>
          <w:sz w:val="24"/>
          <w:szCs w:val="24"/>
        </w:rPr>
        <w:t>hammondii</w:t>
      </w:r>
      <w:proofErr w:type="spellEnd"/>
      <w:r w:rsidRPr="003628C3">
        <w:rPr>
          <w:rFonts w:ascii="Corbel" w:eastAsia="Calibri" w:hAnsi="Corbel" w:cs="Calibri"/>
          <w:color w:val="auto"/>
          <w:sz w:val="24"/>
          <w:szCs w:val="24"/>
        </w:rPr>
        <w:t>) at the vernal pools but we did not observe</w:t>
      </w:r>
      <w:del w:id="16" w:author="Emily Wilson" w:date="2017-03-23T20:27:00Z">
        <w:r w:rsidRPr="003628C3" w:rsidDel="0053642D">
          <w:rPr>
            <w:rFonts w:ascii="Corbel" w:eastAsia="Calibri" w:hAnsi="Corbel" w:cs="Calibri"/>
            <w:color w:val="auto"/>
            <w:sz w:val="24"/>
            <w:szCs w:val="24"/>
          </w:rPr>
          <w:delText>d</w:delText>
        </w:r>
      </w:del>
      <w:r w:rsidRPr="003628C3">
        <w:rPr>
          <w:rFonts w:ascii="Corbel" w:eastAsia="Calibri" w:hAnsi="Corbel" w:cs="Calibri"/>
          <w:color w:val="auto"/>
          <w:sz w:val="24"/>
          <w:szCs w:val="24"/>
        </w:rPr>
        <w:t xml:space="preserve"> these species.  One additional amphibian species, the arboreal salamander (</w:t>
      </w:r>
      <w:proofErr w:type="spellStart"/>
      <w:r w:rsidRPr="003628C3">
        <w:rPr>
          <w:rFonts w:ascii="Corbel" w:eastAsia="Calibri" w:hAnsi="Corbel" w:cs="Calibri"/>
          <w:i/>
          <w:color w:val="auto"/>
          <w:sz w:val="24"/>
          <w:szCs w:val="24"/>
        </w:rPr>
        <w:t>Aneides</w:t>
      </w:r>
      <w:proofErr w:type="spellEnd"/>
      <w:r w:rsidRPr="003628C3">
        <w:rPr>
          <w:rFonts w:ascii="Corbel" w:eastAsia="Calibri" w:hAnsi="Corbel" w:cs="Calibri"/>
          <w:i/>
          <w:color w:val="auto"/>
          <w:sz w:val="24"/>
          <w:szCs w:val="24"/>
        </w:rPr>
        <w:t xml:space="preserve"> </w:t>
      </w:r>
      <w:proofErr w:type="spellStart"/>
      <w:r w:rsidRPr="003628C3">
        <w:rPr>
          <w:rFonts w:ascii="Corbel" w:eastAsia="Calibri" w:hAnsi="Corbel" w:cs="Calibri"/>
          <w:i/>
          <w:color w:val="auto"/>
          <w:sz w:val="24"/>
          <w:szCs w:val="24"/>
        </w:rPr>
        <w:t>lugubris</w:t>
      </w:r>
      <w:proofErr w:type="spellEnd"/>
      <w:r w:rsidRPr="003628C3">
        <w:rPr>
          <w:rFonts w:ascii="Corbel" w:eastAsia="Calibri" w:hAnsi="Corbel" w:cs="Calibri"/>
          <w:color w:val="auto"/>
          <w:sz w:val="24"/>
          <w:szCs w:val="24"/>
        </w:rPr>
        <w:t xml:space="preserve">), was found at the Ladder Trough site.  </w:t>
      </w:r>
    </w:p>
    <w:p w14:paraId="5BB2B4D4" w14:textId="77777777" w:rsidR="00540321" w:rsidRPr="003628C3" w:rsidRDefault="00540321">
      <w:pPr>
        <w:jc w:val="both"/>
        <w:rPr>
          <w:rFonts w:ascii="Corbel" w:eastAsia="Calibri" w:hAnsi="Corbel" w:cs="Calibri"/>
          <w:color w:val="auto"/>
          <w:sz w:val="24"/>
          <w:szCs w:val="24"/>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Change w:id="17" w:author="Emily Wilson" w:date="2017-03-23T20:28:00Z">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PrChange>
      </w:tblPr>
      <w:tblGrid>
        <w:gridCol w:w="2085"/>
        <w:gridCol w:w="1705"/>
        <w:gridCol w:w="1800"/>
        <w:gridCol w:w="1980"/>
        <w:gridCol w:w="1790"/>
        <w:tblGridChange w:id="18">
          <w:tblGrid>
            <w:gridCol w:w="2085"/>
            <w:gridCol w:w="1525"/>
            <w:gridCol w:w="1980"/>
            <w:gridCol w:w="1980"/>
            <w:gridCol w:w="1790"/>
          </w:tblGrid>
        </w:tblGridChange>
      </w:tblGrid>
      <w:tr w:rsidR="0053642D" w:rsidRPr="003628C3" w14:paraId="52858736" w14:textId="77777777" w:rsidTr="0053642D">
        <w:tc>
          <w:tcPr>
            <w:tcW w:w="2085" w:type="dxa"/>
            <w:tcMar>
              <w:top w:w="100" w:type="dxa"/>
              <w:left w:w="100" w:type="dxa"/>
              <w:bottom w:w="100" w:type="dxa"/>
              <w:right w:w="100" w:type="dxa"/>
            </w:tcMar>
            <w:tcPrChange w:id="19" w:author="Emily Wilson" w:date="2017-03-23T20:28:00Z">
              <w:tcPr>
                <w:tcW w:w="2085" w:type="dxa"/>
                <w:tcMar>
                  <w:top w:w="100" w:type="dxa"/>
                  <w:left w:w="100" w:type="dxa"/>
                  <w:bottom w:w="100" w:type="dxa"/>
                  <w:right w:w="100" w:type="dxa"/>
                </w:tcMar>
              </w:tcPr>
            </w:tcPrChange>
          </w:tcPr>
          <w:p w14:paraId="71D01B6E" w14:textId="77777777" w:rsidR="00540321" w:rsidRPr="003628C3" w:rsidRDefault="00540321">
            <w:pPr>
              <w:widowControl w:val="0"/>
              <w:spacing w:line="240" w:lineRule="auto"/>
              <w:rPr>
                <w:rFonts w:ascii="Corbel" w:eastAsia="Calibri" w:hAnsi="Corbel" w:cs="Calibri"/>
                <w:color w:val="auto"/>
                <w:sz w:val="24"/>
                <w:szCs w:val="24"/>
              </w:rPr>
            </w:pPr>
          </w:p>
        </w:tc>
        <w:tc>
          <w:tcPr>
            <w:tcW w:w="1705" w:type="dxa"/>
            <w:tcMar>
              <w:top w:w="100" w:type="dxa"/>
              <w:left w:w="100" w:type="dxa"/>
              <w:bottom w:w="100" w:type="dxa"/>
              <w:right w:w="100" w:type="dxa"/>
            </w:tcMar>
            <w:tcPrChange w:id="20" w:author="Emily Wilson" w:date="2017-03-23T20:28:00Z">
              <w:tcPr>
                <w:tcW w:w="1525" w:type="dxa"/>
                <w:tcMar>
                  <w:top w:w="100" w:type="dxa"/>
                  <w:left w:w="100" w:type="dxa"/>
                  <w:bottom w:w="100" w:type="dxa"/>
                  <w:right w:w="100" w:type="dxa"/>
                </w:tcMar>
              </w:tcPr>
            </w:tcPrChange>
          </w:tcPr>
          <w:p w14:paraId="57B932CF" w14:textId="77777777" w:rsidR="00540321" w:rsidRPr="003628C3" w:rsidRDefault="008B507A">
            <w:pPr>
              <w:widowControl w:val="0"/>
              <w:spacing w:line="240" w:lineRule="auto"/>
              <w:jc w:val="center"/>
              <w:rPr>
                <w:rFonts w:ascii="Corbel" w:eastAsia="Calibri" w:hAnsi="Corbel" w:cs="Calibri"/>
                <w:b/>
                <w:color w:val="auto"/>
                <w:sz w:val="24"/>
                <w:szCs w:val="24"/>
              </w:rPr>
            </w:pPr>
            <w:r w:rsidRPr="003628C3">
              <w:rPr>
                <w:rFonts w:ascii="Corbel" w:eastAsia="Calibri" w:hAnsi="Corbel" w:cs="Calibri"/>
                <w:b/>
                <w:color w:val="auto"/>
                <w:sz w:val="24"/>
                <w:szCs w:val="24"/>
              </w:rPr>
              <w:t>Western Toad</w:t>
            </w:r>
          </w:p>
        </w:tc>
        <w:tc>
          <w:tcPr>
            <w:tcW w:w="1800" w:type="dxa"/>
            <w:tcMar>
              <w:top w:w="100" w:type="dxa"/>
              <w:left w:w="100" w:type="dxa"/>
              <w:bottom w:w="100" w:type="dxa"/>
              <w:right w:w="100" w:type="dxa"/>
            </w:tcMar>
            <w:tcPrChange w:id="21" w:author="Emily Wilson" w:date="2017-03-23T20:28:00Z">
              <w:tcPr>
                <w:tcW w:w="1980" w:type="dxa"/>
                <w:tcMar>
                  <w:top w:w="100" w:type="dxa"/>
                  <w:left w:w="100" w:type="dxa"/>
                  <w:bottom w:w="100" w:type="dxa"/>
                  <w:right w:w="100" w:type="dxa"/>
                </w:tcMar>
              </w:tcPr>
            </w:tcPrChange>
          </w:tcPr>
          <w:p w14:paraId="76DF261B" w14:textId="77777777" w:rsidR="00540321" w:rsidRPr="003628C3" w:rsidRDefault="008B507A">
            <w:pPr>
              <w:widowControl w:val="0"/>
              <w:spacing w:line="240" w:lineRule="auto"/>
              <w:jc w:val="center"/>
              <w:rPr>
                <w:rFonts w:ascii="Corbel" w:eastAsia="Calibri" w:hAnsi="Corbel" w:cs="Calibri"/>
                <w:b/>
                <w:color w:val="auto"/>
                <w:sz w:val="24"/>
                <w:szCs w:val="24"/>
              </w:rPr>
            </w:pPr>
            <w:r w:rsidRPr="003628C3">
              <w:rPr>
                <w:rFonts w:ascii="Corbel" w:eastAsia="Calibri" w:hAnsi="Corbel" w:cs="Calibri"/>
                <w:b/>
                <w:color w:val="auto"/>
                <w:sz w:val="24"/>
                <w:szCs w:val="24"/>
              </w:rPr>
              <w:t>Pacific Chorus Frog</w:t>
            </w:r>
          </w:p>
        </w:tc>
        <w:tc>
          <w:tcPr>
            <w:tcW w:w="1980" w:type="dxa"/>
            <w:tcMar>
              <w:top w:w="100" w:type="dxa"/>
              <w:left w:w="100" w:type="dxa"/>
              <w:bottom w:w="100" w:type="dxa"/>
              <w:right w:w="100" w:type="dxa"/>
            </w:tcMar>
            <w:tcPrChange w:id="22" w:author="Emily Wilson" w:date="2017-03-23T20:28:00Z">
              <w:tcPr>
                <w:tcW w:w="1980" w:type="dxa"/>
                <w:tcMar>
                  <w:top w:w="100" w:type="dxa"/>
                  <w:left w:w="100" w:type="dxa"/>
                  <w:bottom w:w="100" w:type="dxa"/>
                  <w:right w:w="100" w:type="dxa"/>
                </w:tcMar>
              </w:tcPr>
            </w:tcPrChange>
          </w:tcPr>
          <w:p w14:paraId="69C5E420" w14:textId="77777777" w:rsidR="00540321" w:rsidRPr="003628C3" w:rsidRDefault="008B507A">
            <w:pPr>
              <w:widowControl w:val="0"/>
              <w:spacing w:line="240" w:lineRule="auto"/>
              <w:jc w:val="center"/>
              <w:rPr>
                <w:rFonts w:ascii="Corbel" w:eastAsia="Calibri" w:hAnsi="Corbel" w:cs="Calibri"/>
                <w:b/>
                <w:color w:val="auto"/>
                <w:sz w:val="24"/>
                <w:szCs w:val="24"/>
              </w:rPr>
            </w:pPr>
            <w:r w:rsidRPr="003628C3">
              <w:rPr>
                <w:rFonts w:ascii="Corbel" w:eastAsia="Calibri" w:hAnsi="Corbel" w:cs="Calibri"/>
                <w:b/>
                <w:color w:val="auto"/>
                <w:sz w:val="24"/>
                <w:szCs w:val="24"/>
              </w:rPr>
              <w:t>California Red-legged Frog</w:t>
            </w:r>
          </w:p>
        </w:tc>
        <w:tc>
          <w:tcPr>
            <w:tcW w:w="1790" w:type="dxa"/>
            <w:tcMar>
              <w:top w:w="100" w:type="dxa"/>
              <w:left w:w="100" w:type="dxa"/>
              <w:bottom w:w="100" w:type="dxa"/>
              <w:right w:w="100" w:type="dxa"/>
            </w:tcMar>
            <w:tcPrChange w:id="23" w:author="Emily Wilson" w:date="2017-03-23T20:28:00Z">
              <w:tcPr>
                <w:tcW w:w="1790" w:type="dxa"/>
                <w:tcMar>
                  <w:top w:w="100" w:type="dxa"/>
                  <w:left w:w="100" w:type="dxa"/>
                  <w:bottom w:w="100" w:type="dxa"/>
                  <w:right w:w="100" w:type="dxa"/>
                </w:tcMar>
              </w:tcPr>
            </w:tcPrChange>
          </w:tcPr>
          <w:p w14:paraId="67CD8573" w14:textId="35CFE420" w:rsidR="00540321" w:rsidRPr="003628C3" w:rsidRDefault="008B507A">
            <w:pPr>
              <w:widowControl w:val="0"/>
              <w:spacing w:line="240" w:lineRule="auto"/>
              <w:jc w:val="center"/>
              <w:rPr>
                <w:rFonts w:ascii="Corbel" w:eastAsia="Calibri" w:hAnsi="Corbel" w:cs="Calibri"/>
                <w:b/>
                <w:color w:val="auto"/>
                <w:sz w:val="24"/>
                <w:szCs w:val="24"/>
              </w:rPr>
            </w:pPr>
            <w:r w:rsidRPr="003628C3">
              <w:rPr>
                <w:rFonts w:ascii="Corbel" w:eastAsia="Calibri" w:hAnsi="Corbel" w:cs="Calibri"/>
                <w:b/>
                <w:color w:val="auto"/>
                <w:sz w:val="24"/>
                <w:szCs w:val="24"/>
              </w:rPr>
              <w:t xml:space="preserve">Arboreal </w:t>
            </w:r>
            <w:ins w:id="24" w:author="Emily Wilson" w:date="2017-03-23T20:28:00Z">
              <w:r w:rsidR="0053642D">
                <w:rPr>
                  <w:rFonts w:ascii="Corbel" w:eastAsia="Calibri" w:hAnsi="Corbel" w:cs="Calibri"/>
                  <w:b/>
                  <w:color w:val="auto"/>
                  <w:sz w:val="24"/>
                  <w:szCs w:val="24"/>
                </w:rPr>
                <w:t>S</w:t>
              </w:r>
            </w:ins>
            <w:del w:id="25" w:author="Emily Wilson" w:date="2017-03-23T20:28:00Z">
              <w:r w:rsidRPr="003628C3" w:rsidDel="0053642D">
                <w:rPr>
                  <w:rFonts w:ascii="Corbel" w:eastAsia="Calibri" w:hAnsi="Corbel" w:cs="Calibri"/>
                  <w:b/>
                  <w:color w:val="auto"/>
                  <w:sz w:val="24"/>
                  <w:szCs w:val="24"/>
                </w:rPr>
                <w:delText>s</w:delText>
              </w:r>
            </w:del>
            <w:r w:rsidRPr="003628C3">
              <w:rPr>
                <w:rFonts w:ascii="Corbel" w:eastAsia="Calibri" w:hAnsi="Corbel" w:cs="Calibri"/>
                <w:b/>
                <w:color w:val="auto"/>
                <w:sz w:val="24"/>
                <w:szCs w:val="24"/>
              </w:rPr>
              <w:t>alamander</w:t>
            </w:r>
          </w:p>
        </w:tc>
      </w:tr>
      <w:tr w:rsidR="0053642D" w:rsidRPr="003628C3" w14:paraId="7A92F0DC" w14:textId="77777777" w:rsidTr="0053642D">
        <w:tc>
          <w:tcPr>
            <w:tcW w:w="2085" w:type="dxa"/>
            <w:tcMar>
              <w:top w:w="100" w:type="dxa"/>
              <w:left w:w="100" w:type="dxa"/>
              <w:bottom w:w="100" w:type="dxa"/>
              <w:right w:w="100" w:type="dxa"/>
            </w:tcMar>
            <w:tcPrChange w:id="26" w:author="Emily Wilson" w:date="2017-03-23T20:28:00Z">
              <w:tcPr>
                <w:tcW w:w="2085" w:type="dxa"/>
                <w:tcMar>
                  <w:top w:w="100" w:type="dxa"/>
                  <w:left w:w="100" w:type="dxa"/>
                  <w:bottom w:w="100" w:type="dxa"/>
                  <w:right w:w="100" w:type="dxa"/>
                </w:tcMar>
              </w:tcPr>
            </w:tcPrChange>
          </w:tcPr>
          <w:p w14:paraId="67A0F4D0" w14:textId="77777777" w:rsidR="00540321" w:rsidRPr="003628C3" w:rsidRDefault="008B507A">
            <w:pPr>
              <w:widowControl w:val="0"/>
              <w:spacing w:line="240" w:lineRule="auto"/>
              <w:rPr>
                <w:rFonts w:ascii="Corbel" w:eastAsia="Calibri" w:hAnsi="Corbel" w:cs="Calibri"/>
                <w:b/>
                <w:color w:val="auto"/>
                <w:sz w:val="24"/>
                <w:szCs w:val="24"/>
              </w:rPr>
            </w:pPr>
            <w:r w:rsidRPr="003628C3">
              <w:rPr>
                <w:rFonts w:ascii="Corbel" w:eastAsia="Calibri" w:hAnsi="Corbel" w:cs="Calibri"/>
                <w:b/>
                <w:color w:val="auto"/>
                <w:sz w:val="24"/>
                <w:szCs w:val="24"/>
              </w:rPr>
              <w:t>Bass Pond</w:t>
            </w:r>
          </w:p>
        </w:tc>
        <w:tc>
          <w:tcPr>
            <w:tcW w:w="1705" w:type="dxa"/>
            <w:tcMar>
              <w:top w:w="100" w:type="dxa"/>
              <w:left w:w="100" w:type="dxa"/>
              <w:bottom w:w="100" w:type="dxa"/>
              <w:right w:w="100" w:type="dxa"/>
            </w:tcMar>
            <w:tcPrChange w:id="27" w:author="Emily Wilson" w:date="2017-03-23T20:28:00Z">
              <w:tcPr>
                <w:tcW w:w="1525" w:type="dxa"/>
                <w:tcMar>
                  <w:top w:w="100" w:type="dxa"/>
                  <w:left w:w="100" w:type="dxa"/>
                  <w:bottom w:w="100" w:type="dxa"/>
                  <w:right w:w="100" w:type="dxa"/>
                </w:tcMar>
              </w:tcPr>
            </w:tcPrChange>
          </w:tcPr>
          <w:p w14:paraId="24DCB35E" w14:textId="77777777" w:rsidR="00540321" w:rsidRPr="003628C3" w:rsidRDefault="008B507A">
            <w:pPr>
              <w:widowControl w:val="0"/>
              <w:spacing w:line="240" w:lineRule="auto"/>
              <w:jc w:val="center"/>
              <w:rPr>
                <w:rFonts w:ascii="Corbel" w:eastAsia="Calibri" w:hAnsi="Corbel" w:cs="Calibri"/>
                <w:color w:val="auto"/>
                <w:sz w:val="24"/>
                <w:szCs w:val="24"/>
              </w:rPr>
            </w:pPr>
            <w:r w:rsidRPr="003628C3">
              <w:rPr>
                <w:rFonts w:ascii="Corbel" w:eastAsia="Calibri" w:hAnsi="Corbel" w:cs="Calibri"/>
                <w:color w:val="auto"/>
                <w:sz w:val="24"/>
                <w:szCs w:val="24"/>
              </w:rPr>
              <w:t>Observed (breeding)</w:t>
            </w:r>
          </w:p>
        </w:tc>
        <w:tc>
          <w:tcPr>
            <w:tcW w:w="1800" w:type="dxa"/>
            <w:tcMar>
              <w:top w:w="100" w:type="dxa"/>
              <w:left w:w="100" w:type="dxa"/>
              <w:bottom w:w="100" w:type="dxa"/>
              <w:right w:w="100" w:type="dxa"/>
            </w:tcMar>
            <w:tcPrChange w:id="28" w:author="Emily Wilson" w:date="2017-03-23T20:28:00Z">
              <w:tcPr>
                <w:tcW w:w="1980" w:type="dxa"/>
                <w:tcMar>
                  <w:top w:w="100" w:type="dxa"/>
                  <w:left w:w="100" w:type="dxa"/>
                  <w:bottom w:w="100" w:type="dxa"/>
                  <w:right w:w="100" w:type="dxa"/>
                </w:tcMar>
              </w:tcPr>
            </w:tcPrChange>
          </w:tcPr>
          <w:p w14:paraId="41D9F4E4" w14:textId="77777777" w:rsidR="00540321" w:rsidRPr="003628C3" w:rsidRDefault="008B507A">
            <w:pPr>
              <w:widowControl w:val="0"/>
              <w:spacing w:line="240" w:lineRule="auto"/>
              <w:jc w:val="center"/>
              <w:rPr>
                <w:rFonts w:ascii="Corbel" w:eastAsia="Calibri" w:hAnsi="Corbel" w:cs="Calibri"/>
                <w:color w:val="auto"/>
                <w:sz w:val="24"/>
                <w:szCs w:val="24"/>
              </w:rPr>
            </w:pPr>
            <w:r w:rsidRPr="003628C3">
              <w:rPr>
                <w:rFonts w:ascii="Corbel" w:eastAsia="Calibri" w:hAnsi="Corbel" w:cs="Calibri"/>
                <w:color w:val="auto"/>
                <w:sz w:val="24"/>
                <w:szCs w:val="24"/>
              </w:rPr>
              <w:t>Observed</w:t>
            </w:r>
          </w:p>
        </w:tc>
        <w:tc>
          <w:tcPr>
            <w:tcW w:w="1980" w:type="dxa"/>
            <w:tcMar>
              <w:top w:w="100" w:type="dxa"/>
              <w:left w:w="100" w:type="dxa"/>
              <w:bottom w:w="100" w:type="dxa"/>
              <w:right w:w="100" w:type="dxa"/>
            </w:tcMar>
            <w:tcPrChange w:id="29" w:author="Emily Wilson" w:date="2017-03-23T20:28:00Z">
              <w:tcPr>
                <w:tcW w:w="1980" w:type="dxa"/>
                <w:tcMar>
                  <w:top w:w="100" w:type="dxa"/>
                  <w:left w:w="100" w:type="dxa"/>
                  <w:bottom w:w="100" w:type="dxa"/>
                  <w:right w:w="100" w:type="dxa"/>
                </w:tcMar>
              </w:tcPr>
            </w:tcPrChange>
          </w:tcPr>
          <w:p w14:paraId="61949D34" w14:textId="682625CD" w:rsidR="00540321" w:rsidRPr="003628C3" w:rsidRDefault="005C3CE7">
            <w:pPr>
              <w:widowControl w:val="0"/>
              <w:spacing w:line="240" w:lineRule="auto"/>
              <w:jc w:val="center"/>
              <w:rPr>
                <w:rFonts w:ascii="Corbel" w:eastAsia="Calibri" w:hAnsi="Corbel" w:cs="Calibri"/>
                <w:color w:val="auto"/>
                <w:sz w:val="24"/>
                <w:szCs w:val="24"/>
              </w:rPr>
            </w:pPr>
            <w:r w:rsidRPr="003628C3">
              <w:rPr>
                <w:rFonts w:ascii="Corbel" w:eastAsia="Calibri" w:hAnsi="Corbel" w:cs="Calibri"/>
                <w:color w:val="auto"/>
                <w:sz w:val="24"/>
                <w:szCs w:val="24"/>
              </w:rPr>
              <w:t>Observed</w:t>
            </w:r>
          </w:p>
        </w:tc>
        <w:tc>
          <w:tcPr>
            <w:tcW w:w="1790" w:type="dxa"/>
            <w:tcMar>
              <w:top w:w="100" w:type="dxa"/>
              <w:left w:w="100" w:type="dxa"/>
              <w:bottom w:w="100" w:type="dxa"/>
              <w:right w:w="100" w:type="dxa"/>
            </w:tcMar>
            <w:tcPrChange w:id="30" w:author="Emily Wilson" w:date="2017-03-23T20:28:00Z">
              <w:tcPr>
                <w:tcW w:w="1790" w:type="dxa"/>
                <w:tcMar>
                  <w:top w:w="100" w:type="dxa"/>
                  <w:left w:w="100" w:type="dxa"/>
                  <w:bottom w:w="100" w:type="dxa"/>
                  <w:right w:w="100" w:type="dxa"/>
                </w:tcMar>
              </w:tcPr>
            </w:tcPrChange>
          </w:tcPr>
          <w:p w14:paraId="1D5FAD95" w14:textId="77777777" w:rsidR="00540321" w:rsidRPr="003628C3" w:rsidRDefault="008B507A">
            <w:pPr>
              <w:widowControl w:val="0"/>
              <w:spacing w:line="240" w:lineRule="auto"/>
              <w:jc w:val="center"/>
              <w:rPr>
                <w:rFonts w:ascii="Corbel" w:eastAsia="Calibri" w:hAnsi="Corbel" w:cs="Calibri"/>
                <w:color w:val="auto"/>
                <w:sz w:val="24"/>
                <w:szCs w:val="24"/>
              </w:rPr>
            </w:pPr>
            <w:r w:rsidRPr="003628C3">
              <w:rPr>
                <w:rFonts w:ascii="Corbel" w:eastAsia="Calibri" w:hAnsi="Corbel" w:cs="Calibri"/>
                <w:color w:val="auto"/>
                <w:sz w:val="24"/>
                <w:szCs w:val="24"/>
              </w:rPr>
              <w:t>-</w:t>
            </w:r>
          </w:p>
        </w:tc>
      </w:tr>
      <w:tr w:rsidR="0053642D" w:rsidRPr="003628C3" w14:paraId="0DB3F07A" w14:textId="77777777" w:rsidTr="0053642D">
        <w:tc>
          <w:tcPr>
            <w:tcW w:w="2085" w:type="dxa"/>
            <w:tcMar>
              <w:top w:w="100" w:type="dxa"/>
              <w:left w:w="100" w:type="dxa"/>
              <w:bottom w:w="100" w:type="dxa"/>
              <w:right w:w="100" w:type="dxa"/>
            </w:tcMar>
            <w:tcPrChange w:id="31" w:author="Emily Wilson" w:date="2017-03-23T20:28:00Z">
              <w:tcPr>
                <w:tcW w:w="2085" w:type="dxa"/>
                <w:tcMar>
                  <w:top w:w="100" w:type="dxa"/>
                  <w:left w:w="100" w:type="dxa"/>
                  <w:bottom w:w="100" w:type="dxa"/>
                  <w:right w:w="100" w:type="dxa"/>
                </w:tcMar>
              </w:tcPr>
            </w:tcPrChange>
          </w:tcPr>
          <w:p w14:paraId="722F2FEA" w14:textId="77777777" w:rsidR="00540321" w:rsidRPr="003628C3" w:rsidRDefault="008B507A">
            <w:pPr>
              <w:widowControl w:val="0"/>
              <w:spacing w:line="240" w:lineRule="auto"/>
              <w:rPr>
                <w:rFonts w:ascii="Corbel" w:eastAsia="Calibri" w:hAnsi="Corbel" w:cs="Calibri"/>
                <w:b/>
                <w:color w:val="auto"/>
                <w:sz w:val="24"/>
                <w:szCs w:val="24"/>
              </w:rPr>
            </w:pPr>
            <w:r w:rsidRPr="003628C3">
              <w:rPr>
                <w:rFonts w:ascii="Corbel" w:eastAsia="Calibri" w:hAnsi="Corbel" w:cs="Calibri"/>
                <w:b/>
                <w:color w:val="auto"/>
                <w:sz w:val="24"/>
                <w:szCs w:val="24"/>
              </w:rPr>
              <w:t>Blue Schist Spring</w:t>
            </w:r>
          </w:p>
        </w:tc>
        <w:tc>
          <w:tcPr>
            <w:tcW w:w="1705" w:type="dxa"/>
            <w:tcMar>
              <w:top w:w="100" w:type="dxa"/>
              <w:left w:w="100" w:type="dxa"/>
              <w:bottom w:w="100" w:type="dxa"/>
              <w:right w:w="100" w:type="dxa"/>
            </w:tcMar>
            <w:tcPrChange w:id="32" w:author="Emily Wilson" w:date="2017-03-23T20:28:00Z">
              <w:tcPr>
                <w:tcW w:w="1525" w:type="dxa"/>
                <w:tcMar>
                  <w:top w:w="100" w:type="dxa"/>
                  <w:left w:w="100" w:type="dxa"/>
                  <w:bottom w:w="100" w:type="dxa"/>
                  <w:right w:w="100" w:type="dxa"/>
                </w:tcMar>
              </w:tcPr>
            </w:tcPrChange>
          </w:tcPr>
          <w:p w14:paraId="174E17ED" w14:textId="77777777" w:rsidR="00540321" w:rsidRPr="003628C3" w:rsidRDefault="008B507A">
            <w:pPr>
              <w:widowControl w:val="0"/>
              <w:spacing w:line="240" w:lineRule="auto"/>
              <w:jc w:val="center"/>
              <w:rPr>
                <w:rFonts w:ascii="Corbel" w:eastAsia="Calibri" w:hAnsi="Corbel" w:cs="Calibri"/>
                <w:color w:val="auto"/>
                <w:sz w:val="24"/>
                <w:szCs w:val="24"/>
              </w:rPr>
            </w:pPr>
            <w:r w:rsidRPr="003628C3">
              <w:rPr>
                <w:rFonts w:ascii="Corbel" w:eastAsia="Calibri" w:hAnsi="Corbel" w:cs="Calibri"/>
                <w:color w:val="auto"/>
                <w:sz w:val="24"/>
                <w:szCs w:val="24"/>
              </w:rPr>
              <w:t>-</w:t>
            </w:r>
          </w:p>
        </w:tc>
        <w:tc>
          <w:tcPr>
            <w:tcW w:w="1800" w:type="dxa"/>
            <w:tcMar>
              <w:top w:w="100" w:type="dxa"/>
              <w:left w:w="100" w:type="dxa"/>
              <w:bottom w:w="100" w:type="dxa"/>
              <w:right w:w="100" w:type="dxa"/>
            </w:tcMar>
            <w:tcPrChange w:id="33" w:author="Emily Wilson" w:date="2017-03-23T20:28:00Z">
              <w:tcPr>
                <w:tcW w:w="1980" w:type="dxa"/>
                <w:tcMar>
                  <w:top w:w="100" w:type="dxa"/>
                  <w:left w:w="100" w:type="dxa"/>
                  <w:bottom w:w="100" w:type="dxa"/>
                  <w:right w:w="100" w:type="dxa"/>
                </w:tcMar>
              </w:tcPr>
            </w:tcPrChange>
          </w:tcPr>
          <w:p w14:paraId="29F89293" w14:textId="77777777" w:rsidR="00540321" w:rsidRPr="003628C3" w:rsidRDefault="008B507A">
            <w:pPr>
              <w:widowControl w:val="0"/>
              <w:spacing w:line="240" w:lineRule="auto"/>
              <w:jc w:val="center"/>
              <w:rPr>
                <w:rFonts w:ascii="Corbel" w:eastAsia="Calibri" w:hAnsi="Corbel" w:cs="Calibri"/>
                <w:color w:val="auto"/>
                <w:sz w:val="24"/>
                <w:szCs w:val="24"/>
              </w:rPr>
            </w:pPr>
            <w:r w:rsidRPr="003628C3">
              <w:rPr>
                <w:rFonts w:ascii="Corbel" w:eastAsia="Calibri" w:hAnsi="Corbel" w:cs="Calibri"/>
                <w:color w:val="auto"/>
                <w:sz w:val="24"/>
                <w:szCs w:val="24"/>
              </w:rPr>
              <w:t>-</w:t>
            </w:r>
          </w:p>
        </w:tc>
        <w:tc>
          <w:tcPr>
            <w:tcW w:w="1980" w:type="dxa"/>
            <w:tcMar>
              <w:top w:w="100" w:type="dxa"/>
              <w:left w:w="100" w:type="dxa"/>
              <w:bottom w:w="100" w:type="dxa"/>
              <w:right w:w="100" w:type="dxa"/>
            </w:tcMar>
            <w:tcPrChange w:id="34" w:author="Emily Wilson" w:date="2017-03-23T20:28:00Z">
              <w:tcPr>
                <w:tcW w:w="1980" w:type="dxa"/>
                <w:tcMar>
                  <w:top w:w="100" w:type="dxa"/>
                  <w:left w:w="100" w:type="dxa"/>
                  <w:bottom w:w="100" w:type="dxa"/>
                  <w:right w:w="100" w:type="dxa"/>
                </w:tcMar>
              </w:tcPr>
            </w:tcPrChange>
          </w:tcPr>
          <w:p w14:paraId="401BE313" w14:textId="77777777" w:rsidR="00540321" w:rsidRPr="003628C3" w:rsidRDefault="008B507A">
            <w:pPr>
              <w:widowControl w:val="0"/>
              <w:spacing w:line="240" w:lineRule="auto"/>
              <w:jc w:val="center"/>
              <w:rPr>
                <w:rFonts w:ascii="Corbel" w:eastAsia="Calibri" w:hAnsi="Corbel" w:cs="Calibri"/>
                <w:color w:val="auto"/>
                <w:sz w:val="24"/>
                <w:szCs w:val="24"/>
              </w:rPr>
            </w:pPr>
            <w:r w:rsidRPr="003628C3">
              <w:rPr>
                <w:rFonts w:ascii="Corbel" w:eastAsia="Calibri" w:hAnsi="Corbel" w:cs="Calibri"/>
                <w:color w:val="auto"/>
                <w:sz w:val="24"/>
                <w:szCs w:val="24"/>
              </w:rPr>
              <w:t>-</w:t>
            </w:r>
          </w:p>
        </w:tc>
        <w:tc>
          <w:tcPr>
            <w:tcW w:w="1790" w:type="dxa"/>
            <w:tcMar>
              <w:top w:w="100" w:type="dxa"/>
              <w:left w:w="100" w:type="dxa"/>
              <w:bottom w:w="100" w:type="dxa"/>
              <w:right w:w="100" w:type="dxa"/>
            </w:tcMar>
            <w:tcPrChange w:id="35" w:author="Emily Wilson" w:date="2017-03-23T20:28:00Z">
              <w:tcPr>
                <w:tcW w:w="1790" w:type="dxa"/>
                <w:tcMar>
                  <w:top w:w="100" w:type="dxa"/>
                  <w:left w:w="100" w:type="dxa"/>
                  <w:bottom w:w="100" w:type="dxa"/>
                  <w:right w:w="100" w:type="dxa"/>
                </w:tcMar>
              </w:tcPr>
            </w:tcPrChange>
          </w:tcPr>
          <w:p w14:paraId="08E3294C" w14:textId="77777777" w:rsidR="00540321" w:rsidRPr="003628C3" w:rsidRDefault="008B507A">
            <w:pPr>
              <w:widowControl w:val="0"/>
              <w:spacing w:line="240" w:lineRule="auto"/>
              <w:jc w:val="center"/>
              <w:rPr>
                <w:rFonts w:ascii="Corbel" w:eastAsia="Calibri" w:hAnsi="Corbel" w:cs="Calibri"/>
                <w:color w:val="auto"/>
                <w:sz w:val="24"/>
                <w:szCs w:val="24"/>
              </w:rPr>
            </w:pPr>
            <w:r w:rsidRPr="003628C3">
              <w:rPr>
                <w:rFonts w:ascii="Corbel" w:eastAsia="Calibri" w:hAnsi="Corbel" w:cs="Calibri"/>
                <w:color w:val="auto"/>
                <w:sz w:val="24"/>
                <w:szCs w:val="24"/>
              </w:rPr>
              <w:t>-</w:t>
            </w:r>
          </w:p>
        </w:tc>
      </w:tr>
      <w:tr w:rsidR="0053642D" w:rsidRPr="003628C3" w14:paraId="39162E74" w14:textId="77777777" w:rsidTr="0053642D">
        <w:tc>
          <w:tcPr>
            <w:tcW w:w="2085" w:type="dxa"/>
            <w:tcMar>
              <w:top w:w="100" w:type="dxa"/>
              <w:left w:w="100" w:type="dxa"/>
              <w:bottom w:w="100" w:type="dxa"/>
              <w:right w:w="100" w:type="dxa"/>
            </w:tcMar>
            <w:tcPrChange w:id="36" w:author="Emily Wilson" w:date="2017-03-23T20:28:00Z">
              <w:tcPr>
                <w:tcW w:w="2085" w:type="dxa"/>
                <w:tcMar>
                  <w:top w:w="100" w:type="dxa"/>
                  <w:left w:w="100" w:type="dxa"/>
                  <w:bottom w:w="100" w:type="dxa"/>
                  <w:right w:w="100" w:type="dxa"/>
                </w:tcMar>
              </w:tcPr>
            </w:tcPrChange>
          </w:tcPr>
          <w:p w14:paraId="4B1D1DB6" w14:textId="77777777" w:rsidR="00540321" w:rsidRPr="003628C3" w:rsidRDefault="008B507A">
            <w:pPr>
              <w:widowControl w:val="0"/>
              <w:spacing w:line="240" w:lineRule="auto"/>
              <w:rPr>
                <w:rFonts w:ascii="Corbel" w:eastAsia="Calibri" w:hAnsi="Corbel" w:cs="Calibri"/>
                <w:b/>
                <w:color w:val="auto"/>
                <w:sz w:val="24"/>
                <w:szCs w:val="24"/>
              </w:rPr>
            </w:pPr>
            <w:r w:rsidRPr="003628C3">
              <w:rPr>
                <w:rFonts w:ascii="Corbel" w:eastAsia="Calibri" w:hAnsi="Corbel" w:cs="Calibri"/>
                <w:b/>
                <w:color w:val="auto"/>
                <w:sz w:val="24"/>
                <w:szCs w:val="24"/>
              </w:rPr>
              <w:t>Cloud’s Rest Pond</w:t>
            </w:r>
          </w:p>
        </w:tc>
        <w:tc>
          <w:tcPr>
            <w:tcW w:w="1705" w:type="dxa"/>
            <w:tcMar>
              <w:top w:w="100" w:type="dxa"/>
              <w:left w:w="100" w:type="dxa"/>
              <w:bottom w:w="100" w:type="dxa"/>
              <w:right w:w="100" w:type="dxa"/>
            </w:tcMar>
            <w:tcPrChange w:id="37" w:author="Emily Wilson" w:date="2017-03-23T20:28:00Z">
              <w:tcPr>
                <w:tcW w:w="1525" w:type="dxa"/>
                <w:tcMar>
                  <w:top w:w="100" w:type="dxa"/>
                  <w:left w:w="100" w:type="dxa"/>
                  <w:bottom w:w="100" w:type="dxa"/>
                  <w:right w:w="100" w:type="dxa"/>
                </w:tcMar>
              </w:tcPr>
            </w:tcPrChange>
          </w:tcPr>
          <w:p w14:paraId="37099B18" w14:textId="77777777" w:rsidR="00540321" w:rsidRPr="003628C3" w:rsidRDefault="008B507A">
            <w:pPr>
              <w:widowControl w:val="0"/>
              <w:spacing w:line="240" w:lineRule="auto"/>
              <w:jc w:val="center"/>
              <w:rPr>
                <w:rFonts w:ascii="Corbel" w:eastAsia="Calibri" w:hAnsi="Corbel" w:cs="Calibri"/>
                <w:color w:val="auto"/>
                <w:sz w:val="24"/>
                <w:szCs w:val="24"/>
              </w:rPr>
            </w:pPr>
            <w:r w:rsidRPr="003628C3">
              <w:rPr>
                <w:rFonts w:ascii="Corbel" w:eastAsia="Calibri" w:hAnsi="Corbel" w:cs="Calibri"/>
                <w:color w:val="auto"/>
                <w:sz w:val="24"/>
                <w:szCs w:val="24"/>
              </w:rPr>
              <w:t>-</w:t>
            </w:r>
          </w:p>
        </w:tc>
        <w:tc>
          <w:tcPr>
            <w:tcW w:w="1800" w:type="dxa"/>
            <w:tcMar>
              <w:top w:w="100" w:type="dxa"/>
              <w:left w:w="100" w:type="dxa"/>
              <w:bottom w:w="100" w:type="dxa"/>
              <w:right w:w="100" w:type="dxa"/>
            </w:tcMar>
            <w:tcPrChange w:id="38" w:author="Emily Wilson" w:date="2017-03-23T20:28:00Z">
              <w:tcPr>
                <w:tcW w:w="1980" w:type="dxa"/>
                <w:tcMar>
                  <w:top w:w="100" w:type="dxa"/>
                  <w:left w:w="100" w:type="dxa"/>
                  <w:bottom w:w="100" w:type="dxa"/>
                  <w:right w:w="100" w:type="dxa"/>
                </w:tcMar>
              </w:tcPr>
            </w:tcPrChange>
          </w:tcPr>
          <w:p w14:paraId="068FC89B" w14:textId="77777777" w:rsidR="00540321" w:rsidRPr="003628C3" w:rsidRDefault="008B507A">
            <w:pPr>
              <w:widowControl w:val="0"/>
              <w:spacing w:line="240" w:lineRule="auto"/>
              <w:jc w:val="center"/>
              <w:rPr>
                <w:rFonts w:ascii="Corbel" w:eastAsia="Calibri" w:hAnsi="Corbel" w:cs="Calibri"/>
                <w:color w:val="auto"/>
                <w:sz w:val="24"/>
                <w:szCs w:val="24"/>
              </w:rPr>
            </w:pPr>
            <w:r w:rsidRPr="003628C3">
              <w:rPr>
                <w:rFonts w:ascii="Corbel" w:eastAsia="Calibri" w:hAnsi="Corbel" w:cs="Calibri"/>
                <w:color w:val="auto"/>
                <w:sz w:val="24"/>
                <w:szCs w:val="24"/>
              </w:rPr>
              <w:t>Observed (breeding)</w:t>
            </w:r>
          </w:p>
        </w:tc>
        <w:tc>
          <w:tcPr>
            <w:tcW w:w="1980" w:type="dxa"/>
            <w:tcMar>
              <w:top w:w="100" w:type="dxa"/>
              <w:left w:w="100" w:type="dxa"/>
              <w:bottom w:w="100" w:type="dxa"/>
              <w:right w:w="100" w:type="dxa"/>
            </w:tcMar>
            <w:tcPrChange w:id="39" w:author="Emily Wilson" w:date="2017-03-23T20:28:00Z">
              <w:tcPr>
                <w:tcW w:w="1980" w:type="dxa"/>
                <w:tcMar>
                  <w:top w:w="100" w:type="dxa"/>
                  <w:left w:w="100" w:type="dxa"/>
                  <w:bottom w:w="100" w:type="dxa"/>
                  <w:right w:w="100" w:type="dxa"/>
                </w:tcMar>
              </w:tcPr>
            </w:tcPrChange>
          </w:tcPr>
          <w:p w14:paraId="550F9077" w14:textId="77777777" w:rsidR="00540321" w:rsidRPr="003628C3" w:rsidRDefault="008B507A">
            <w:pPr>
              <w:widowControl w:val="0"/>
              <w:spacing w:line="240" w:lineRule="auto"/>
              <w:jc w:val="center"/>
              <w:rPr>
                <w:rFonts w:ascii="Corbel" w:eastAsia="Calibri" w:hAnsi="Corbel" w:cs="Calibri"/>
                <w:color w:val="auto"/>
                <w:sz w:val="24"/>
                <w:szCs w:val="24"/>
              </w:rPr>
            </w:pPr>
            <w:r w:rsidRPr="003628C3">
              <w:rPr>
                <w:rFonts w:ascii="Corbel" w:eastAsia="Calibri" w:hAnsi="Corbel" w:cs="Calibri"/>
                <w:color w:val="auto"/>
                <w:sz w:val="24"/>
                <w:szCs w:val="24"/>
              </w:rPr>
              <w:t>-</w:t>
            </w:r>
          </w:p>
        </w:tc>
        <w:tc>
          <w:tcPr>
            <w:tcW w:w="1790" w:type="dxa"/>
            <w:tcMar>
              <w:top w:w="100" w:type="dxa"/>
              <w:left w:w="100" w:type="dxa"/>
              <w:bottom w:w="100" w:type="dxa"/>
              <w:right w:w="100" w:type="dxa"/>
            </w:tcMar>
            <w:tcPrChange w:id="40" w:author="Emily Wilson" w:date="2017-03-23T20:28:00Z">
              <w:tcPr>
                <w:tcW w:w="1790" w:type="dxa"/>
                <w:tcMar>
                  <w:top w:w="100" w:type="dxa"/>
                  <w:left w:w="100" w:type="dxa"/>
                  <w:bottom w:w="100" w:type="dxa"/>
                  <w:right w:w="100" w:type="dxa"/>
                </w:tcMar>
              </w:tcPr>
            </w:tcPrChange>
          </w:tcPr>
          <w:p w14:paraId="5125FADF" w14:textId="77777777" w:rsidR="00540321" w:rsidRPr="003628C3" w:rsidRDefault="008B507A">
            <w:pPr>
              <w:widowControl w:val="0"/>
              <w:spacing w:line="240" w:lineRule="auto"/>
              <w:jc w:val="center"/>
              <w:rPr>
                <w:rFonts w:ascii="Corbel" w:eastAsia="Calibri" w:hAnsi="Corbel" w:cs="Calibri"/>
                <w:color w:val="auto"/>
                <w:sz w:val="24"/>
                <w:szCs w:val="24"/>
              </w:rPr>
            </w:pPr>
            <w:r w:rsidRPr="003628C3">
              <w:rPr>
                <w:rFonts w:ascii="Corbel" w:eastAsia="Calibri" w:hAnsi="Corbel" w:cs="Calibri"/>
                <w:color w:val="auto"/>
                <w:sz w:val="24"/>
                <w:szCs w:val="24"/>
              </w:rPr>
              <w:t>-</w:t>
            </w:r>
          </w:p>
        </w:tc>
      </w:tr>
      <w:tr w:rsidR="0053642D" w:rsidRPr="003628C3" w14:paraId="299D3E3B" w14:textId="77777777" w:rsidTr="0053642D">
        <w:tc>
          <w:tcPr>
            <w:tcW w:w="2085" w:type="dxa"/>
            <w:tcMar>
              <w:top w:w="100" w:type="dxa"/>
              <w:left w:w="100" w:type="dxa"/>
              <w:bottom w:w="100" w:type="dxa"/>
              <w:right w:w="100" w:type="dxa"/>
            </w:tcMar>
            <w:tcPrChange w:id="41" w:author="Emily Wilson" w:date="2017-03-23T20:28:00Z">
              <w:tcPr>
                <w:tcW w:w="2085" w:type="dxa"/>
                <w:tcMar>
                  <w:top w:w="100" w:type="dxa"/>
                  <w:left w:w="100" w:type="dxa"/>
                  <w:bottom w:w="100" w:type="dxa"/>
                  <w:right w:w="100" w:type="dxa"/>
                </w:tcMar>
              </w:tcPr>
            </w:tcPrChange>
          </w:tcPr>
          <w:p w14:paraId="2300F222" w14:textId="77777777" w:rsidR="00540321" w:rsidRPr="003628C3" w:rsidRDefault="008B507A">
            <w:pPr>
              <w:widowControl w:val="0"/>
              <w:spacing w:line="240" w:lineRule="auto"/>
              <w:rPr>
                <w:rFonts w:ascii="Corbel" w:eastAsia="Calibri" w:hAnsi="Corbel" w:cs="Calibri"/>
                <w:b/>
                <w:color w:val="auto"/>
                <w:sz w:val="24"/>
                <w:szCs w:val="24"/>
              </w:rPr>
            </w:pPr>
            <w:r w:rsidRPr="003628C3">
              <w:rPr>
                <w:rFonts w:ascii="Corbel" w:eastAsia="Calibri" w:hAnsi="Corbel" w:cs="Calibri"/>
                <w:b/>
                <w:color w:val="auto"/>
                <w:sz w:val="24"/>
                <w:szCs w:val="24"/>
              </w:rPr>
              <w:t>Concrete Cylinder Pool</w:t>
            </w:r>
          </w:p>
        </w:tc>
        <w:tc>
          <w:tcPr>
            <w:tcW w:w="1705" w:type="dxa"/>
            <w:tcMar>
              <w:top w:w="100" w:type="dxa"/>
              <w:left w:w="100" w:type="dxa"/>
              <w:bottom w:w="100" w:type="dxa"/>
              <w:right w:w="100" w:type="dxa"/>
            </w:tcMar>
            <w:tcPrChange w:id="42" w:author="Emily Wilson" w:date="2017-03-23T20:28:00Z">
              <w:tcPr>
                <w:tcW w:w="1525" w:type="dxa"/>
                <w:tcMar>
                  <w:top w:w="100" w:type="dxa"/>
                  <w:left w:w="100" w:type="dxa"/>
                  <w:bottom w:w="100" w:type="dxa"/>
                  <w:right w:w="100" w:type="dxa"/>
                </w:tcMar>
              </w:tcPr>
            </w:tcPrChange>
          </w:tcPr>
          <w:p w14:paraId="7655BB98" w14:textId="77777777" w:rsidR="00540321" w:rsidRPr="003628C3" w:rsidRDefault="008B507A">
            <w:pPr>
              <w:widowControl w:val="0"/>
              <w:spacing w:line="240" w:lineRule="auto"/>
              <w:jc w:val="center"/>
              <w:rPr>
                <w:rFonts w:ascii="Corbel" w:eastAsia="Calibri" w:hAnsi="Corbel" w:cs="Calibri"/>
                <w:color w:val="auto"/>
                <w:sz w:val="24"/>
                <w:szCs w:val="24"/>
              </w:rPr>
            </w:pPr>
            <w:r w:rsidRPr="003628C3">
              <w:rPr>
                <w:rFonts w:ascii="Corbel" w:eastAsia="Calibri" w:hAnsi="Corbel" w:cs="Calibri"/>
                <w:color w:val="auto"/>
                <w:sz w:val="24"/>
                <w:szCs w:val="24"/>
              </w:rPr>
              <w:t>-</w:t>
            </w:r>
          </w:p>
        </w:tc>
        <w:tc>
          <w:tcPr>
            <w:tcW w:w="1800" w:type="dxa"/>
            <w:tcMar>
              <w:top w:w="100" w:type="dxa"/>
              <w:left w:w="100" w:type="dxa"/>
              <w:bottom w:w="100" w:type="dxa"/>
              <w:right w:w="100" w:type="dxa"/>
            </w:tcMar>
            <w:tcPrChange w:id="43" w:author="Emily Wilson" w:date="2017-03-23T20:28:00Z">
              <w:tcPr>
                <w:tcW w:w="1980" w:type="dxa"/>
                <w:tcMar>
                  <w:top w:w="100" w:type="dxa"/>
                  <w:left w:w="100" w:type="dxa"/>
                  <w:bottom w:w="100" w:type="dxa"/>
                  <w:right w:w="100" w:type="dxa"/>
                </w:tcMar>
              </w:tcPr>
            </w:tcPrChange>
          </w:tcPr>
          <w:p w14:paraId="520AADBB" w14:textId="77777777" w:rsidR="00540321" w:rsidRPr="003628C3" w:rsidRDefault="008B507A">
            <w:pPr>
              <w:widowControl w:val="0"/>
              <w:spacing w:line="240" w:lineRule="auto"/>
              <w:jc w:val="center"/>
              <w:rPr>
                <w:rFonts w:ascii="Corbel" w:eastAsia="Calibri" w:hAnsi="Corbel" w:cs="Calibri"/>
                <w:color w:val="auto"/>
                <w:sz w:val="24"/>
                <w:szCs w:val="24"/>
              </w:rPr>
            </w:pPr>
            <w:r w:rsidRPr="003628C3">
              <w:rPr>
                <w:rFonts w:ascii="Corbel" w:eastAsia="Calibri" w:hAnsi="Corbel" w:cs="Calibri"/>
                <w:color w:val="auto"/>
                <w:sz w:val="24"/>
                <w:szCs w:val="24"/>
              </w:rPr>
              <w:t>Observed (breeding)</w:t>
            </w:r>
          </w:p>
        </w:tc>
        <w:tc>
          <w:tcPr>
            <w:tcW w:w="1980" w:type="dxa"/>
            <w:tcMar>
              <w:top w:w="100" w:type="dxa"/>
              <w:left w:w="100" w:type="dxa"/>
              <w:bottom w:w="100" w:type="dxa"/>
              <w:right w:w="100" w:type="dxa"/>
            </w:tcMar>
            <w:tcPrChange w:id="44" w:author="Emily Wilson" w:date="2017-03-23T20:28:00Z">
              <w:tcPr>
                <w:tcW w:w="1980" w:type="dxa"/>
                <w:tcMar>
                  <w:top w:w="100" w:type="dxa"/>
                  <w:left w:w="100" w:type="dxa"/>
                  <w:bottom w:w="100" w:type="dxa"/>
                  <w:right w:w="100" w:type="dxa"/>
                </w:tcMar>
              </w:tcPr>
            </w:tcPrChange>
          </w:tcPr>
          <w:p w14:paraId="7EB7ADFB" w14:textId="77777777" w:rsidR="00540321" w:rsidRPr="003628C3" w:rsidRDefault="008B507A">
            <w:pPr>
              <w:widowControl w:val="0"/>
              <w:spacing w:line="240" w:lineRule="auto"/>
              <w:jc w:val="center"/>
              <w:rPr>
                <w:rFonts w:ascii="Corbel" w:eastAsia="Calibri" w:hAnsi="Corbel" w:cs="Calibri"/>
                <w:color w:val="auto"/>
                <w:sz w:val="24"/>
                <w:szCs w:val="24"/>
              </w:rPr>
            </w:pPr>
            <w:r w:rsidRPr="003628C3">
              <w:rPr>
                <w:rFonts w:ascii="Corbel" w:eastAsia="Calibri" w:hAnsi="Corbel" w:cs="Calibri"/>
                <w:color w:val="auto"/>
                <w:sz w:val="24"/>
                <w:szCs w:val="24"/>
              </w:rPr>
              <w:t>-</w:t>
            </w:r>
          </w:p>
        </w:tc>
        <w:tc>
          <w:tcPr>
            <w:tcW w:w="1790" w:type="dxa"/>
            <w:tcMar>
              <w:top w:w="100" w:type="dxa"/>
              <w:left w:w="100" w:type="dxa"/>
              <w:bottom w:w="100" w:type="dxa"/>
              <w:right w:w="100" w:type="dxa"/>
            </w:tcMar>
            <w:tcPrChange w:id="45" w:author="Emily Wilson" w:date="2017-03-23T20:28:00Z">
              <w:tcPr>
                <w:tcW w:w="1790" w:type="dxa"/>
                <w:tcMar>
                  <w:top w:w="100" w:type="dxa"/>
                  <w:left w:w="100" w:type="dxa"/>
                  <w:bottom w:w="100" w:type="dxa"/>
                  <w:right w:w="100" w:type="dxa"/>
                </w:tcMar>
              </w:tcPr>
            </w:tcPrChange>
          </w:tcPr>
          <w:p w14:paraId="679A6839" w14:textId="77777777" w:rsidR="00540321" w:rsidRPr="003628C3" w:rsidRDefault="008B507A">
            <w:pPr>
              <w:widowControl w:val="0"/>
              <w:spacing w:line="240" w:lineRule="auto"/>
              <w:jc w:val="center"/>
              <w:rPr>
                <w:rFonts w:ascii="Corbel" w:eastAsia="Calibri" w:hAnsi="Corbel" w:cs="Calibri"/>
                <w:color w:val="auto"/>
                <w:sz w:val="24"/>
                <w:szCs w:val="24"/>
              </w:rPr>
            </w:pPr>
            <w:r w:rsidRPr="003628C3">
              <w:rPr>
                <w:rFonts w:ascii="Corbel" w:eastAsia="Calibri" w:hAnsi="Corbel" w:cs="Calibri"/>
                <w:color w:val="auto"/>
                <w:sz w:val="24"/>
                <w:szCs w:val="24"/>
              </w:rPr>
              <w:t>-</w:t>
            </w:r>
          </w:p>
        </w:tc>
      </w:tr>
      <w:tr w:rsidR="0053642D" w:rsidRPr="003628C3" w14:paraId="1C3B465F" w14:textId="77777777" w:rsidTr="0053642D">
        <w:tc>
          <w:tcPr>
            <w:tcW w:w="2085" w:type="dxa"/>
            <w:tcMar>
              <w:top w:w="100" w:type="dxa"/>
              <w:left w:w="100" w:type="dxa"/>
              <w:bottom w:w="100" w:type="dxa"/>
              <w:right w:w="100" w:type="dxa"/>
            </w:tcMar>
            <w:tcPrChange w:id="46" w:author="Emily Wilson" w:date="2017-03-23T20:28:00Z">
              <w:tcPr>
                <w:tcW w:w="2085" w:type="dxa"/>
                <w:tcMar>
                  <w:top w:w="100" w:type="dxa"/>
                  <w:left w:w="100" w:type="dxa"/>
                  <w:bottom w:w="100" w:type="dxa"/>
                  <w:right w:w="100" w:type="dxa"/>
                </w:tcMar>
              </w:tcPr>
            </w:tcPrChange>
          </w:tcPr>
          <w:p w14:paraId="10692A03" w14:textId="77777777" w:rsidR="00540321" w:rsidRPr="003628C3" w:rsidRDefault="008B507A">
            <w:pPr>
              <w:widowControl w:val="0"/>
              <w:spacing w:line="240" w:lineRule="auto"/>
              <w:rPr>
                <w:rFonts w:ascii="Corbel" w:eastAsia="Calibri" w:hAnsi="Corbel" w:cs="Calibri"/>
                <w:b/>
                <w:color w:val="auto"/>
                <w:sz w:val="24"/>
                <w:szCs w:val="24"/>
              </w:rPr>
            </w:pPr>
            <w:r w:rsidRPr="003628C3">
              <w:rPr>
                <w:rFonts w:ascii="Corbel" w:eastAsia="Calibri" w:hAnsi="Corbel" w:cs="Calibri"/>
                <w:b/>
                <w:color w:val="auto"/>
                <w:sz w:val="24"/>
                <w:szCs w:val="24"/>
              </w:rPr>
              <w:t>Lower Figueroa Creek</w:t>
            </w:r>
          </w:p>
        </w:tc>
        <w:tc>
          <w:tcPr>
            <w:tcW w:w="1705" w:type="dxa"/>
            <w:tcMar>
              <w:top w:w="100" w:type="dxa"/>
              <w:left w:w="100" w:type="dxa"/>
              <w:bottom w:w="100" w:type="dxa"/>
              <w:right w:w="100" w:type="dxa"/>
            </w:tcMar>
            <w:tcPrChange w:id="47" w:author="Emily Wilson" w:date="2017-03-23T20:28:00Z">
              <w:tcPr>
                <w:tcW w:w="1525" w:type="dxa"/>
                <w:tcMar>
                  <w:top w:w="100" w:type="dxa"/>
                  <w:left w:w="100" w:type="dxa"/>
                  <w:bottom w:w="100" w:type="dxa"/>
                  <w:right w:w="100" w:type="dxa"/>
                </w:tcMar>
              </w:tcPr>
            </w:tcPrChange>
          </w:tcPr>
          <w:p w14:paraId="2D7D80FE" w14:textId="77777777" w:rsidR="00540321" w:rsidRPr="003628C3" w:rsidRDefault="008B507A">
            <w:pPr>
              <w:widowControl w:val="0"/>
              <w:spacing w:line="240" w:lineRule="auto"/>
              <w:jc w:val="center"/>
              <w:rPr>
                <w:rFonts w:ascii="Corbel" w:eastAsia="Calibri" w:hAnsi="Corbel" w:cs="Calibri"/>
                <w:color w:val="auto"/>
                <w:sz w:val="24"/>
                <w:szCs w:val="24"/>
              </w:rPr>
            </w:pPr>
            <w:r w:rsidRPr="003628C3">
              <w:rPr>
                <w:rFonts w:ascii="Corbel" w:eastAsia="Calibri" w:hAnsi="Corbel" w:cs="Calibri"/>
                <w:color w:val="auto"/>
                <w:sz w:val="24"/>
                <w:szCs w:val="24"/>
              </w:rPr>
              <w:t>Observed</w:t>
            </w:r>
          </w:p>
        </w:tc>
        <w:tc>
          <w:tcPr>
            <w:tcW w:w="1800" w:type="dxa"/>
            <w:tcMar>
              <w:top w:w="100" w:type="dxa"/>
              <w:left w:w="100" w:type="dxa"/>
              <w:bottom w:w="100" w:type="dxa"/>
              <w:right w:w="100" w:type="dxa"/>
            </w:tcMar>
            <w:tcPrChange w:id="48" w:author="Emily Wilson" w:date="2017-03-23T20:28:00Z">
              <w:tcPr>
                <w:tcW w:w="1980" w:type="dxa"/>
                <w:tcMar>
                  <w:top w:w="100" w:type="dxa"/>
                  <w:left w:w="100" w:type="dxa"/>
                  <w:bottom w:w="100" w:type="dxa"/>
                  <w:right w:w="100" w:type="dxa"/>
                </w:tcMar>
              </w:tcPr>
            </w:tcPrChange>
          </w:tcPr>
          <w:p w14:paraId="42CA6A30" w14:textId="77777777" w:rsidR="00540321" w:rsidRPr="003628C3" w:rsidRDefault="008B507A">
            <w:pPr>
              <w:widowControl w:val="0"/>
              <w:spacing w:line="240" w:lineRule="auto"/>
              <w:jc w:val="center"/>
              <w:rPr>
                <w:rFonts w:ascii="Corbel" w:eastAsia="Calibri" w:hAnsi="Corbel" w:cs="Calibri"/>
                <w:color w:val="auto"/>
                <w:sz w:val="24"/>
                <w:szCs w:val="24"/>
              </w:rPr>
            </w:pPr>
            <w:r w:rsidRPr="003628C3">
              <w:rPr>
                <w:rFonts w:ascii="Corbel" w:eastAsia="Calibri" w:hAnsi="Corbel" w:cs="Calibri"/>
                <w:color w:val="auto"/>
                <w:sz w:val="24"/>
                <w:szCs w:val="24"/>
              </w:rPr>
              <w:t>Observed</w:t>
            </w:r>
          </w:p>
        </w:tc>
        <w:tc>
          <w:tcPr>
            <w:tcW w:w="1980" w:type="dxa"/>
            <w:tcMar>
              <w:top w:w="100" w:type="dxa"/>
              <w:left w:w="100" w:type="dxa"/>
              <w:bottom w:w="100" w:type="dxa"/>
              <w:right w:w="100" w:type="dxa"/>
            </w:tcMar>
            <w:tcPrChange w:id="49" w:author="Emily Wilson" w:date="2017-03-23T20:28:00Z">
              <w:tcPr>
                <w:tcW w:w="1980" w:type="dxa"/>
                <w:tcMar>
                  <w:top w:w="100" w:type="dxa"/>
                  <w:left w:w="100" w:type="dxa"/>
                  <w:bottom w:w="100" w:type="dxa"/>
                  <w:right w:w="100" w:type="dxa"/>
                </w:tcMar>
              </w:tcPr>
            </w:tcPrChange>
          </w:tcPr>
          <w:p w14:paraId="6A588C13" w14:textId="77777777" w:rsidR="00540321" w:rsidRPr="003628C3" w:rsidRDefault="008B507A">
            <w:pPr>
              <w:widowControl w:val="0"/>
              <w:spacing w:line="240" w:lineRule="auto"/>
              <w:jc w:val="center"/>
              <w:rPr>
                <w:rFonts w:ascii="Corbel" w:eastAsia="Calibri" w:hAnsi="Corbel" w:cs="Calibri"/>
                <w:color w:val="auto"/>
                <w:sz w:val="24"/>
                <w:szCs w:val="24"/>
              </w:rPr>
            </w:pPr>
            <w:r w:rsidRPr="003628C3">
              <w:rPr>
                <w:rFonts w:ascii="Corbel" w:eastAsia="Calibri" w:hAnsi="Corbel" w:cs="Calibri"/>
                <w:color w:val="auto"/>
                <w:sz w:val="24"/>
                <w:szCs w:val="24"/>
              </w:rPr>
              <w:t>Observed</w:t>
            </w:r>
          </w:p>
        </w:tc>
        <w:tc>
          <w:tcPr>
            <w:tcW w:w="1790" w:type="dxa"/>
            <w:tcMar>
              <w:top w:w="100" w:type="dxa"/>
              <w:left w:w="100" w:type="dxa"/>
              <w:bottom w:w="100" w:type="dxa"/>
              <w:right w:w="100" w:type="dxa"/>
            </w:tcMar>
            <w:tcPrChange w:id="50" w:author="Emily Wilson" w:date="2017-03-23T20:28:00Z">
              <w:tcPr>
                <w:tcW w:w="1790" w:type="dxa"/>
                <w:tcMar>
                  <w:top w:w="100" w:type="dxa"/>
                  <w:left w:w="100" w:type="dxa"/>
                  <w:bottom w:w="100" w:type="dxa"/>
                  <w:right w:w="100" w:type="dxa"/>
                </w:tcMar>
              </w:tcPr>
            </w:tcPrChange>
          </w:tcPr>
          <w:p w14:paraId="6202B088" w14:textId="77777777" w:rsidR="00540321" w:rsidRPr="003628C3" w:rsidRDefault="008B507A">
            <w:pPr>
              <w:widowControl w:val="0"/>
              <w:spacing w:line="240" w:lineRule="auto"/>
              <w:jc w:val="center"/>
              <w:rPr>
                <w:rFonts w:ascii="Corbel" w:eastAsia="Calibri" w:hAnsi="Corbel" w:cs="Calibri"/>
                <w:color w:val="auto"/>
                <w:sz w:val="24"/>
                <w:szCs w:val="24"/>
              </w:rPr>
            </w:pPr>
            <w:r w:rsidRPr="003628C3">
              <w:rPr>
                <w:rFonts w:ascii="Corbel" w:eastAsia="Calibri" w:hAnsi="Corbel" w:cs="Calibri"/>
                <w:color w:val="auto"/>
                <w:sz w:val="24"/>
                <w:szCs w:val="24"/>
              </w:rPr>
              <w:t>-</w:t>
            </w:r>
          </w:p>
        </w:tc>
      </w:tr>
      <w:tr w:rsidR="0053642D" w:rsidRPr="003628C3" w14:paraId="37D02950" w14:textId="77777777" w:rsidTr="0053642D">
        <w:tc>
          <w:tcPr>
            <w:tcW w:w="2085" w:type="dxa"/>
            <w:tcMar>
              <w:top w:w="100" w:type="dxa"/>
              <w:left w:w="100" w:type="dxa"/>
              <w:bottom w:w="100" w:type="dxa"/>
              <w:right w:w="100" w:type="dxa"/>
            </w:tcMar>
            <w:tcPrChange w:id="51" w:author="Emily Wilson" w:date="2017-03-23T20:28:00Z">
              <w:tcPr>
                <w:tcW w:w="2085" w:type="dxa"/>
                <w:tcMar>
                  <w:top w:w="100" w:type="dxa"/>
                  <w:left w:w="100" w:type="dxa"/>
                  <w:bottom w:w="100" w:type="dxa"/>
                  <w:right w:w="100" w:type="dxa"/>
                </w:tcMar>
              </w:tcPr>
            </w:tcPrChange>
          </w:tcPr>
          <w:p w14:paraId="290772BF" w14:textId="77777777" w:rsidR="00540321" w:rsidRPr="003628C3" w:rsidRDefault="008B507A">
            <w:pPr>
              <w:widowControl w:val="0"/>
              <w:spacing w:line="240" w:lineRule="auto"/>
              <w:rPr>
                <w:rFonts w:ascii="Corbel" w:eastAsia="Calibri" w:hAnsi="Corbel" w:cs="Calibri"/>
                <w:b/>
                <w:color w:val="auto"/>
                <w:sz w:val="24"/>
                <w:szCs w:val="24"/>
              </w:rPr>
            </w:pPr>
            <w:r w:rsidRPr="003628C3">
              <w:rPr>
                <w:rFonts w:ascii="Corbel" w:eastAsia="Calibri" w:hAnsi="Corbel" w:cs="Calibri"/>
                <w:b/>
                <w:color w:val="auto"/>
                <w:sz w:val="24"/>
                <w:szCs w:val="24"/>
              </w:rPr>
              <w:t>Goldfinch Pond</w:t>
            </w:r>
          </w:p>
        </w:tc>
        <w:tc>
          <w:tcPr>
            <w:tcW w:w="1705" w:type="dxa"/>
            <w:tcMar>
              <w:top w:w="100" w:type="dxa"/>
              <w:left w:w="100" w:type="dxa"/>
              <w:bottom w:w="100" w:type="dxa"/>
              <w:right w:w="100" w:type="dxa"/>
            </w:tcMar>
            <w:tcPrChange w:id="52" w:author="Emily Wilson" w:date="2017-03-23T20:28:00Z">
              <w:tcPr>
                <w:tcW w:w="1525" w:type="dxa"/>
                <w:tcMar>
                  <w:top w:w="100" w:type="dxa"/>
                  <w:left w:w="100" w:type="dxa"/>
                  <w:bottom w:w="100" w:type="dxa"/>
                  <w:right w:w="100" w:type="dxa"/>
                </w:tcMar>
              </w:tcPr>
            </w:tcPrChange>
          </w:tcPr>
          <w:p w14:paraId="1DC9C0C3" w14:textId="77777777" w:rsidR="00540321" w:rsidRPr="003628C3" w:rsidRDefault="008B507A">
            <w:pPr>
              <w:widowControl w:val="0"/>
              <w:spacing w:line="240" w:lineRule="auto"/>
              <w:jc w:val="center"/>
              <w:rPr>
                <w:rFonts w:ascii="Corbel" w:eastAsia="Calibri" w:hAnsi="Corbel" w:cs="Calibri"/>
                <w:color w:val="auto"/>
                <w:sz w:val="24"/>
                <w:szCs w:val="24"/>
              </w:rPr>
            </w:pPr>
            <w:r w:rsidRPr="003628C3">
              <w:rPr>
                <w:rFonts w:ascii="Corbel" w:eastAsia="Calibri" w:hAnsi="Corbel" w:cs="Calibri"/>
                <w:color w:val="auto"/>
                <w:sz w:val="24"/>
                <w:szCs w:val="24"/>
              </w:rPr>
              <w:t>Observed</w:t>
            </w:r>
          </w:p>
        </w:tc>
        <w:tc>
          <w:tcPr>
            <w:tcW w:w="1800" w:type="dxa"/>
            <w:tcMar>
              <w:top w:w="100" w:type="dxa"/>
              <w:left w:w="100" w:type="dxa"/>
              <w:bottom w:w="100" w:type="dxa"/>
              <w:right w:w="100" w:type="dxa"/>
            </w:tcMar>
            <w:tcPrChange w:id="53" w:author="Emily Wilson" w:date="2017-03-23T20:28:00Z">
              <w:tcPr>
                <w:tcW w:w="1980" w:type="dxa"/>
                <w:tcMar>
                  <w:top w:w="100" w:type="dxa"/>
                  <w:left w:w="100" w:type="dxa"/>
                  <w:bottom w:w="100" w:type="dxa"/>
                  <w:right w:w="100" w:type="dxa"/>
                </w:tcMar>
              </w:tcPr>
            </w:tcPrChange>
          </w:tcPr>
          <w:p w14:paraId="5FF4B53B" w14:textId="77777777" w:rsidR="00540321" w:rsidRPr="003628C3" w:rsidRDefault="008B507A">
            <w:pPr>
              <w:widowControl w:val="0"/>
              <w:spacing w:line="240" w:lineRule="auto"/>
              <w:jc w:val="center"/>
              <w:rPr>
                <w:rFonts w:ascii="Corbel" w:eastAsia="Calibri" w:hAnsi="Corbel" w:cs="Calibri"/>
                <w:color w:val="auto"/>
                <w:sz w:val="24"/>
                <w:szCs w:val="24"/>
              </w:rPr>
            </w:pPr>
            <w:r w:rsidRPr="003628C3">
              <w:rPr>
                <w:rFonts w:ascii="Corbel" w:eastAsia="Calibri" w:hAnsi="Corbel" w:cs="Calibri"/>
                <w:color w:val="auto"/>
                <w:sz w:val="24"/>
                <w:szCs w:val="24"/>
              </w:rPr>
              <w:t>Observed (breeding)</w:t>
            </w:r>
          </w:p>
        </w:tc>
        <w:tc>
          <w:tcPr>
            <w:tcW w:w="1980" w:type="dxa"/>
            <w:tcMar>
              <w:top w:w="100" w:type="dxa"/>
              <w:left w:w="100" w:type="dxa"/>
              <w:bottom w:w="100" w:type="dxa"/>
              <w:right w:w="100" w:type="dxa"/>
            </w:tcMar>
            <w:tcPrChange w:id="54" w:author="Emily Wilson" w:date="2017-03-23T20:28:00Z">
              <w:tcPr>
                <w:tcW w:w="1980" w:type="dxa"/>
                <w:tcMar>
                  <w:top w:w="100" w:type="dxa"/>
                  <w:left w:w="100" w:type="dxa"/>
                  <w:bottom w:w="100" w:type="dxa"/>
                  <w:right w:w="100" w:type="dxa"/>
                </w:tcMar>
              </w:tcPr>
            </w:tcPrChange>
          </w:tcPr>
          <w:p w14:paraId="49D981B5" w14:textId="77777777" w:rsidR="00540321" w:rsidRPr="003628C3" w:rsidRDefault="008B507A">
            <w:pPr>
              <w:widowControl w:val="0"/>
              <w:spacing w:line="240" w:lineRule="auto"/>
              <w:jc w:val="center"/>
              <w:rPr>
                <w:rFonts w:ascii="Corbel" w:eastAsia="Calibri" w:hAnsi="Corbel" w:cs="Calibri"/>
                <w:color w:val="auto"/>
                <w:sz w:val="24"/>
                <w:szCs w:val="24"/>
              </w:rPr>
            </w:pPr>
            <w:r w:rsidRPr="003628C3">
              <w:rPr>
                <w:rFonts w:ascii="Corbel" w:eastAsia="Calibri" w:hAnsi="Corbel" w:cs="Calibri"/>
                <w:color w:val="auto"/>
                <w:sz w:val="24"/>
                <w:szCs w:val="24"/>
              </w:rPr>
              <w:t>-</w:t>
            </w:r>
          </w:p>
        </w:tc>
        <w:tc>
          <w:tcPr>
            <w:tcW w:w="1790" w:type="dxa"/>
            <w:tcMar>
              <w:top w:w="100" w:type="dxa"/>
              <w:left w:w="100" w:type="dxa"/>
              <w:bottom w:w="100" w:type="dxa"/>
              <w:right w:w="100" w:type="dxa"/>
            </w:tcMar>
            <w:tcPrChange w:id="55" w:author="Emily Wilson" w:date="2017-03-23T20:28:00Z">
              <w:tcPr>
                <w:tcW w:w="1790" w:type="dxa"/>
                <w:tcMar>
                  <w:top w:w="100" w:type="dxa"/>
                  <w:left w:w="100" w:type="dxa"/>
                  <w:bottom w:w="100" w:type="dxa"/>
                  <w:right w:w="100" w:type="dxa"/>
                </w:tcMar>
              </w:tcPr>
            </w:tcPrChange>
          </w:tcPr>
          <w:p w14:paraId="3851DE76" w14:textId="77777777" w:rsidR="00540321" w:rsidRPr="003628C3" w:rsidRDefault="008B507A">
            <w:pPr>
              <w:widowControl w:val="0"/>
              <w:spacing w:line="240" w:lineRule="auto"/>
              <w:jc w:val="center"/>
              <w:rPr>
                <w:rFonts w:ascii="Corbel" w:eastAsia="Calibri" w:hAnsi="Corbel" w:cs="Calibri"/>
                <w:color w:val="auto"/>
                <w:sz w:val="24"/>
                <w:szCs w:val="24"/>
              </w:rPr>
            </w:pPr>
            <w:r w:rsidRPr="003628C3">
              <w:rPr>
                <w:rFonts w:ascii="Corbel" w:eastAsia="Calibri" w:hAnsi="Corbel" w:cs="Calibri"/>
                <w:color w:val="auto"/>
                <w:sz w:val="24"/>
                <w:szCs w:val="24"/>
              </w:rPr>
              <w:t>-</w:t>
            </w:r>
          </w:p>
        </w:tc>
      </w:tr>
      <w:tr w:rsidR="0053642D" w:rsidRPr="003628C3" w14:paraId="274D9CCD" w14:textId="77777777" w:rsidTr="0053642D">
        <w:tc>
          <w:tcPr>
            <w:tcW w:w="2085" w:type="dxa"/>
            <w:tcMar>
              <w:top w:w="100" w:type="dxa"/>
              <w:left w:w="100" w:type="dxa"/>
              <w:bottom w:w="100" w:type="dxa"/>
              <w:right w:w="100" w:type="dxa"/>
            </w:tcMar>
            <w:tcPrChange w:id="56" w:author="Emily Wilson" w:date="2017-03-23T20:28:00Z">
              <w:tcPr>
                <w:tcW w:w="2085" w:type="dxa"/>
                <w:tcMar>
                  <w:top w:w="100" w:type="dxa"/>
                  <w:left w:w="100" w:type="dxa"/>
                  <w:bottom w:w="100" w:type="dxa"/>
                  <w:right w:w="100" w:type="dxa"/>
                </w:tcMar>
              </w:tcPr>
            </w:tcPrChange>
          </w:tcPr>
          <w:p w14:paraId="47CDB0BD" w14:textId="77777777" w:rsidR="00540321" w:rsidRPr="003628C3" w:rsidRDefault="008B507A">
            <w:pPr>
              <w:widowControl w:val="0"/>
              <w:spacing w:line="240" w:lineRule="auto"/>
              <w:rPr>
                <w:rFonts w:ascii="Corbel" w:eastAsia="Calibri" w:hAnsi="Corbel" w:cs="Calibri"/>
                <w:b/>
                <w:color w:val="auto"/>
                <w:sz w:val="24"/>
                <w:szCs w:val="24"/>
              </w:rPr>
            </w:pPr>
            <w:r w:rsidRPr="003628C3">
              <w:rPr>
                <w:rFonts w:ascii="Corbel" w:eastAsia="Calibri" w:hAnsi="Corbel" w:cs="Calibri"/>
                <w:b/>
                <w:color w:val="auto"/>
                <w:sz w:val="24"/>
                <w:szCs w:val="24"/>
              </w:rPr>
              <w:t>Goldfinch Trough</w:t>
            </w:r>
          </w:p>
        </w:tc>
        <w:tc>
          <w:tcPr>
            <w:tcW w:w="1705" w:type="dxa"/>
            <w:tcMar>
              <w:top w:w="100" w:type="dxa"/>
              <w:left w:w="100" w:type="dxa"/>
              <w:bottom w:w="100" w:type="dxa"/>
              <w:right w:w="100" w:type="dxa"/>
            </w:tcMar>
            <w:tcPrChange w:id="57" w:author="Emily Wilson" w:date="2017-03-23T20:28:00Z">
              <w:tcPr>
                <w:tcW w:w="1525" w:type="dxa"/>
                <w:tcMar>
                  <w:top w:w="100" w:type="dxa"/>
                  <w:left w:w="100" w:type="dxa"/>
                  <w:bottom w:w="100" w:type="dxa"/>
                  <w:right w:w="100" w:type="dxa"/>
                </w:tcMar>
              </w:tcPr>
            </w:tcPrChange>
          </w:tcPr>
          <w:p w14:paraId="390211DC" w14:textId="77777777" w:rsidR="00540321" w:rsidRPr="003628C3" w:rsidRDefault="008B507A">
            <w:pPr>
              <w:widowControl w:val="0"/>
              <w:spacing w:line="240" w:lineRule="auto"/>
              <w:jc w:val="center"/>
              <w:rPr>
                <w:rFonts w:ascii="Corbel" w:eastAsia="Calibri" w:hAnsi="Corbel" w:cs="Calibri"/>
                <w:color w:val="auto"/>
                <w:sz w:val="24"/>
                <w:szCs w:val="24"/>
              </w:rPr>
            </w:pPr>
            <w:r w:rsidRPr="003628C3">
              <w:rPr>
                <w:rFonts w:ascii="Corbel" w:eastAsia="Calibri" w:hAnsi="Corbel" w:cs="Calibri"/>
                <w:color w:val="auto"/>
                <w:sz w:val="24"/>
                <w:szCs w:val="24"/>
              </w:rPr>
              <w:t>Observed</w:t>
            </w:r>
          </w:p>
        </w:tc>
        <w:tc>
          <w:tcPr>
            <w:tcW w:w="1800" w:type="dxa"/>
            <w:tcMar>
              <w:top w:w="100" w:type="dxa"/>
              <w:left w:w="100" w:type="dxa"/>
              <w:bottom w:w="100" w:type="dxa"/>
              <w:right w:w="100" w:type="dxa"/>
            </w:tcMar>
            <w:tcPrChange w:id="58" w:author="Emily Wilson" w:date="2017-03-23T20:28:00Z">
              <w:tcPr>
                <w:tcW w:w="1980" w:type="dxa"/>
                <w:tcMar>
                  <w:top w:w="100" w:type="dxa"/>
                  <w:left w:w="100" w:type="dxa"/>
                  <w:bottom w:w="100" w:type="dxa"/>
                  <w:right w:w="100" w:type="dxa"/>
                </w:tcMar>
              </w:tcPr>
            </w:tcPrChange>
          </w:tcPr>
          <w:p w14:paraId="1F73FE8A" w14:textId="77777777" w:rsidR="00540321" w:rsidRPr="003628C3" w:rsidRDefault="008B507A">
            <w:pPr>
              <w:widowControl w:val="0"/>
              <w:spacing w:line="240" w:lineRule="auto"/>
              <w:jc w:val="center"/>
              <w:rPr>
                <w:rFonts w:ascii="Corbel" w:eastAsia="Calibri" w:hAnsi="Corbel" w:cs="Calibri"/>
                <w:color w:val="auto"/>
                <w:sz w:val="24"/>
                <w:szCs w:val="24"/>
              </w:rPr>
            </w:pPr>
            <w:r w:rsidRPr="003628C3">
              <w:rPr>
                <w:rFonts w:ascii="Corbel" w:eastAsia="Calibri" w:hAnsi="Corbel" w:cs="Calibri"/>
                <w:color w:val="auto"/>
                <w:sz w:val="24"/>
                <w:szCs w:val="24"/>
              </w:rPr>
              <w:t>Observed (breeding)</w:t>
            </w:r>
          </w:p>
        </w:tc>
        <w:tc>
          <w:tcPr>
            <w:tcW w:w="1980" w:type="dxa"/>
            <w:tcMar>
              <w:top w:w="100" w:type="dxa"/>
              <w:left w:w="100" w:type="dxa"/>
              <w:bottom w:w="100" w:type="dxa"/>
              <w:right w:w="100" w:type="dxa"/>
            </w:tcMar>
            <w:tcPrChange w:id="59" w:author="Emily Wilson" w:date="2017-03-23T20:28:00Z">
              <w:tcPr>
                <w:tcW w:w="1980" w:type="dxa"/>
                <w:tcMar>
                  <w:top w:w="100" w:type="dxa"/>
                  <w:left w:w="100" w:type="dxa"/>
                  <w:bottom w:w="100" w:type="dxa"/>
                  <w:right w:w="100" w:type="dxa"/>
                </w:tcMar>
              </w:tcPr>
            </w:tcPrChange>
          </w:tcPr>
          <w:p w14:paraId="3FF8B0E6" w14:textId="77777777" w:rsidR="00540321" w:rsidRPr="003628C3" w:rsidRDefault="008B507A">
            <w:pPr>
              <w:widowControl w:val="0"/>
              <w:spacing w:line="240" w:lineRule="auto"/>
              <w:jc w:val="center"/>
              <w:rPr>
                <w:rFonts w:ascii="Corbel" w:eastAsia="Calibri" w:hAnsi="Corbel" w:cs="Calibri"/>
                <w:color w:val="auto"/>
                <w:sz w:val="24"/>
                <w:szCs w:val="24"/>
              </w:rPr>
            </w:pPr>
            <w:r w:rsidRPr="003628C3">
              <w:rPr>
                <w:rFonts w:ascii="Corbel" w:eastAsia="Calibri" w:hAnsi="Corbel" w:cs="Calibri"/>
                <w:color w:val="auto"/>
                <w:sz w:val="24"/>
                <w:szCs w:val="24"/>
              </w:rPr>
              <w:t>-</w:t>
            </w:r>
          </w:p>
        </w:tc>
        <w:tc>
          <w:tcPr>
            <w:tcW w:w="1790" w:type="dxa"/>
            <w:tcMar>
              <w:top w:w="100" w:type="dxa"/>
              <w:left w:w="100" w:type="dxa"/>
              <w:bottom w:w="100" w:type="dxa"/>
              <w:right w:w="100" w:type="dxa"/>
            </w:tcMar>
            <w:tcPrChange w:id="60" w:author="Emily Wilson" w:date="2017-03-23T20:28:00Z">
              <w:tcPr>
                <w:tcW w:w="1790" w:type="dxa"/>
                <w:tcMar>
                  <w:top w:w="100" w:type="dxa"/>
                  <w:left w:w="100" w:type="dxa"/>
                  <w:bottom w:w="100" w:type="dxa"/>
                  <w:right w:w="100" w:type="dxa"/>
                </w:tcMar>
              </w:tcPr>
            </w:tcPrChange>
          </w:tcPr>
          <w:p w14:paraId="42A74D4F" w14:textId="77777777" w:rsidR="00540321" w:rsidRPr="003628C3" w:rsidRDefault="008B507A">
            <w:pPr>
              <w:widowControl w:val="0"/>
              <w:spacing w:line="240" w:lineRule="auto"/>
              <w:jc w:val="center"/>
              <w:rPr>
                <w:rFonts w:ascii="Corbel" w:eastAsia="Calibri" w:hAnsi="Corbel" w:cs="Calibri"/>
                <w:color w:val="auto"/>
                <w:sz w:val="24"/>
                <w:szCs w:val="24"/>
              </w:rPr>
            </w:pPr>
            <w:r w:rsidRPr="003628C3">
              <w:rPr>
                <w:rFonts w:ascii="Corbel" w:eastAsia="Calibri" w:hAnsi="Corbel" w:cs="Calibri"/>
                <w:color w:val="auto"/>
                <w:sz w:val="24"/>
                <w:szCs w:val="24"/>
              </w:rPr>
              <w:t>-</w:t>
            </w:r>
          </w:p>
        </w:tc>
      </w:tr>
      <w:tr w:rsidR="0053642D" w:rsidRPr="003628C3" w14:paraId="499FF065" w14:textId="77777777" w:rsidTr="0053642D">
        <w:tc>
          <w:tcPr>
            <w:tcW w:w="2085" w:type="dxa"/>
            <w:tcMar>
              <w:top w:w="100" w:type="dxa"/>
              <w:left w:w="100" w:type="dxa"/>
              <w:bottom w:w="100" w:type="dxa"/>
              <w:right w:w="100" w:type="dxa"/>
            </w:tcMar>
            <w:tcPrChange w:id="61" w:author="Emily Wilson" w:date="2017-03-23T20:28:00Z">
              <w:tcPr>
                <w:tcW w:w="2085" w:type="dxa"/>
                <w:tcMar>
                  <w:top w:w="100" w:type="dxa"/>
                  <w:left w:w="100" w:type="dxa"/>
                  <w:bottom w:w="100" w:type="dxa"/>
                  <w:right w:w="100" w:type="dxa"/>
                </w:tcMar>
              </w:tcPr>
            </w:tcPrChange>
          </w:tcPr>
          <w:p w14:paraId="67853ACA" w14:textId="77777777" w:rsidR="00540321" w:rsidRPr="003628C3" w:rsidRDefault="008B507A">
            <w:pPr>
              <w:widowControl w:val="0"/>
              <w:spacing w:line="240" w:lineRule="auto"/>
              <w:rPr>
                <w:rFonts w:ascii="Corbel" w:eastAsia="Calibri" w:hAnsi="Corbel" w:cs="Calibri"/>
                <w:b/>
                <w:color w:val="auto"/>
                <w:sz w:val="24"/>
                <w:szCs w:val="24"/>
              </w:rPr>
            </w:pPr>
            <w:r w:rsidRPr="003628C3">
              <w:rPr>
                <w:rFonts w:ascii="Corbel" w:eastAsia="Calibri" w:hAnsi="Corbel" w:cs="Calibri"/>
                <w:b/>
                <w:color w:val="auto"/>
                <w:sz w:val="24"/>
                <w:szCs w:val="24"/>
              </w:rPr>
              <w:t>Hidden Spring</w:t>
            </w:r>
          </w:p>
        </w:tc>
        <w:tc>
          <w:tcPr>
            <w:tcW w:w="1705" w:type="dxa"/>
            <w:tcMar>
              <w:top w:w="100" w:type="dxa"/>
              <w:left w:w="100" w:type="dxa"/>
              <w:bottom w:w="100" w:type="dxa"/>
              <w:right w:w="100" w:type="dxa"/>
            </w:tcMar>
            <w:tcPrChange w:id="62" w:author="Emily Wilson" w:date="2017-03-23T20:28:00Z">
              <w:tcPr>
                <w:tcW w:w="1525" w:type="dxa"/>
                <w:tcMar>
                  <w:top w:w="100" w:type="dxa"/>
                  <w:left w:w="100" w:type="dxa"/>
                  <w:bottom w:w="100" w:type="dxa"/>
                  <w:right w:w="100" w:type="dxa"/>
                </w:tcMar>
              </w:tcPr>
            </w:tcPrChange>
          </w:tcPr>
          <w:p w14:paraId="7D2D3ACF" w14:textId="77777777" w:rsidR="00540321" w:rsidRPr="003628C3" w:rsidRDefault="008B507A">
            <w:pPr>
              <w:widowControl w:val="0"/>
              <w:spacing w:line="240" w:lineRule="auto"/>
              <w:jc w:val="center"/>
              <w:rPr>
                <w:rFonts w:ascii="Corbel" w:eastAsia="Calibri" w:hAnsi="Corbel" w:cs="Calibri"/>
                <w:color w:val="auto"/>
                <w:sz w:val="24"/>
                <w:szCs w:val="24"/>
              </w:rPr>
            </w:pPr>
            <w:r w:rsidRPr="003628C3">
              <w:rPr>
                <w:rFonts w:ascii="Corbel" w:eastAsia="Calibri" w:hAnsi="Corbel" w:cs="Calibri"/>
                <w:color w:val="auto"/>
                <w:sz w:val="24"/>
                <w:szCs w:val="24"/>
              </w:rPr>
              <w:t>-</w:t>
            </w:r>
          </w:p>
        </w:tc>
        <w:tc>
          <w:tcPr>
            <w:tcW w:w="1800" w:type="dxa"/>
            <w:tcMar>
              <w:top w:w="100" w:type="dxa"/>
              <w:left w:w="100" w:type="dxa"/>
              <w:bottom w:w="100" w:type="dxa"/>
              <w:right w:w="100" w:type="dxa"/>
            </w:tcMar>
            <w:tcPrChange w:id="63" w:author="Emily Wilson" w:date="2017-03-23T20:28:00Z">
              <w:tcPr>
                <w:tcW w:w="1980" w:type="dxa"/>
                <w:tcMar>
                  <w:top w:w="100" w:type="dxa"/>
                  <w:left w:w="100" w:type="dxa"/>
                  <w:bottom w:w="100" w:type="dxa"/>
                  <w:right w:w="100" w:type="dxa"/>
                </w:tcMar>
              </w:tcPr>
            </w:tcPrChange>
          </w:tcPr>
          <w:p w14:paraId="4B3618D3" w14:textId="77777777" w:rsidR="00540321" w:rsidRPr="003628C3" w:rsidRDefault="008B507A">
            <w:pPr>
              <w:widowControl w:val="0"/>
              <w:spacing w:line="240" w:lineRule="auto"/>
              <w:jc w:val="center"/>
              <w:rPr>
                <w:rFonts w:ascii="Corbel" w:eastAsia="Calibri" w:hAnsi="Corbel" w:cs="Calibri"/>
                <w:color w:val="auto"/>
                <w:sz w:val="24"/>
                <w:szCs w:val="24"/>
              </w:rPr>
            </w:pPr>
            <w:r w:rsidRPr="003628C3">
              <w:rPr>
                <w:rFonts w:ascii="Corbel" w:eastAsia="Calibri" w:hAnsi="Corbel" w:cs="Calibri"/>
                <w:color w:val="auto"/>
                <w:sz w:val="24"/>
                <w:szCs w:val="24"/>
              </w:rPr>
              <w:t>Heard only</w:t>
            </w:r>
          </w:p>
        </w:tc>
        <w:tc>
          <w:tcPr>
            <w:tcW w:w="1980" w:type="dxa"/>
            <w:tcMar>
              <w:top w:w="100" w:type="dxa"/>
              <w:left w:w="100" w:type="dxa"/>
              <w:bottom w:w="100" w:type="dxa"/>
              <w:right w:w="100" w:type="dxa"/>
            </w:tcMar>
            <w:tcPrChange w:id="64" w:author="Emily Wilson" w:date="2017-03-23T20:28:00Z">
              <w:tcPr>
                <w:tcW w:w="1980" w:type="dxa"/>
                <w:tcMar>
                  <w:top w:w="100" w:type="dxa"/>
                  <w:left w:w="100" w:type="dxa"/>
                  <w:bottom w:w="100" w:type="dxa"/>
                  <w:right w:w="100" w:type="dxa"/>
                </w:tcMar>
              </w:tcPr>
            </w:tcPrChange>
          </w:tcPr>
          <w:p w14:paraId="756339C8" w14:textId="77777777" w:rsidR="00540321" w:rsidRPr="003628C3" w:rsidRDefault="008B507A">
            <w:pPr>
              <w:widowControl w:val="0"/>
              <w:spacing w:line="240" w:lineRule="auto"/>
              <w:jc w:val="center"/>
              <w:rPr>
                <w:rFonts w:ascii="Corbel" w:eastAsia="Calibri" w:hAnsi="Corbel" w:cs="Calibri"/>
                <w:color w:val="auto"/>
                <w:sz w:val="24"/>
                <w:szCs w:val="24"/>
              </w:rPr>
            </w:pPr>
            <w:r w:rsidRPr="003628C3">
              <w:rPr>
                <w:rFonts w:ascii="Corbel" w:eastAsia="Calibri" w:hAnsi="Corbel" w:cs="Calibri"/>
                <w:color w:val="auto"/>
                <w:sz w:val="24"/>
                <w:szCs w:val="24"/>
              </w:rPr>
              <w:t>-</w:t>
            </w:r>
          </w:p>
        </w:tc>
        <w:tc>
          <w:tcPr>
            <w:tcW w:w="1790" w:type="dxa"/>
            <w:tcMar>
              <w:top w:w="100" w:type="dxa"/>
              <w:left w:w="100" w:type="dxa"/>
              <w:bottom w:w="100" w:type="dxa"/>
              <w:right w:w="100" w:type="dxa"/>
            </w:tcMar>
            <w:tcPrChange w:id="65" w:author="Emily Wilson" w:date="2017-03-23T20:28:00Z">
              <w:tcPr>
                <w:tcW w:w="1790" w:type="dxa"/>
                <w:tcMar>
                  <w:top w:w="100" w:type="dxa"/>
                  <w:left w:w="100" w:type="dxa"/>
                  <w:bottom w:w="100" w:type="dxa"/>
                  <w:right w:w="100" w:type="dxa"/>
                </w:tcMar>
              </w:tcPr>
            </w:tcPrChange>
          </w:tcPr>
          <w:p w14:paraId="7AAC9368" w14:textId="77777777" w:rsidR="00540321" w:rsidRPr="003628C3" w:rsidRDefault="008B507A">
            <w:pPr>
              <w:widowControl w:val="0"/>
              <w:spacing w:line="240" w:lineRule="auto"/>
              <w:jc w:val="center"/>
              <w:rPr>
                <w:rFonts w:ascii="Corbel" w:eastAsia="Calibri" w:hAnsi="Corbel" w:cs="Calibri"/>
                <w:color w:val="auto"/>
                <w:sz w:val="24"/>
                <w:szCs w:val="24"/>
              </w:rPr>
            </w:pPr>
            <w:r w:rsidRPr="003628C3">
              <w:rPr>
                <w:rFonts w:ascii="Corbel" w:eastAsia="Calibri" w:hAnsi="Corbel" w:cs="Calibri"/>
                <w:color w:val="auto"/>
                <w:sz w:val="24"/>
                <w:szCs w:val="24"/>
              </w:rPr>
              <w:t>-</w:t>
            </w:r>
          </w:p>
        </w:tc>
      </w:tr>
      <w:tr w:rsidR="0053642D" w:rsidRPr="003628C3" w14:paraId="1BB3A5D1" w14:textId="77777777" w:rsidTr="0053642D">
        <w:tc>
          <w:tcPr>
            <w:tcW w:w="2085" w:type="dxa"/>
            <w:tcMar>
              <w:top w:w="100" w:type="dxa"/>
              <w:left w:w="100" w:type="dxa"/>
              <w:bottom w:w="100" w:type="dxa"/>
              <w:right w:w="100" w:type="dxa"/>
            </w:tcMar>
            <w:tcPrChange w:id="66" w:author="Emily Wilson" w:date="2017-03-23T20:28:00Z">
              <w:tcPr>
                <w:tcW w:w="2085" w:type="dxa"/>
                <w:tcMar>
                  <w:top w:w="100" w:type="dxa"/>
                  <w:left w:w="100" w:type="dxa"/>
                  <w:bottom w:w="100" w:type="dxa"/>
                  <w:right w:w="100" w:type="dxa"/>
                </w:tcMar>
              </w:tcPr>
            </w:tcPrChange>
          </w:tcPr>
          <w:p w14:paraId="17D63706" w14:textId="77777777" w:rsidR="00540321" w:rsidRPr="003628C3" w:rsidRDefault="008B507A">
            <w:pPr>
              <w:widowControl w:val="0"/>
              <w:spacing w:line="240" w:lineRule="auto"/>
              <w:rPr>
                <w:rFonts w:ascii="Corbel" w:eastAsia="Calibri" w:hAnsi="Corbel" w:cs="Calibri"/>
                <w:b/>
                <w:color w:val="auto"/>
                <w:sz w:val="24"/>
                <w:szCs w:val="24"/>
              </w:rPr>
            </w:pPr>
            <w:r w:rsidRPr="003628C3">
              <w:rPr>
                <w:rFonts w:ascii="Corbel" w:eastAsia="Calibri" w:hAnsi="Corbel" w:cs="Calibri"/>
                <w:b/>
                <w:color w:val="auto"/>
                <w:sz w:val="24"/>
                <w:szCs w:val="24"/>
              </w:rPr>
              <w:t>Ladder Trough</w:t>
            </w:r>
          </w:p>
        </w:tc>
        <w:tc>
          <w:tcPr>
            <w:tcW w:w="1705" w:type="dxa"/>
            <w:tcMar>
              <w:top w:w="100" w:type="dxa"/>
              <w:left w:w="100" w:type="dxa"/>
              <w:bottom w:w="100" w:type="dxa"/>
              <w:right w:w="100" w:type="dxa"/>
            </w:tcMar>
            <w:tcPrChange w:id="67" w:author="Emily Wilson" w:date="2017-03-23T20:28:00Z">
              <w:tcPr>
                <w:tcW w:w="1525" w:type="dxa"/>
                <w:tcMar>
                  <w:top w:w="100" w:type="dxa"/>
                  <w:left w:w="100" w:type="dxa"/>
                  <w:bottom w:w="100" w:type="dxa"/>
                  <w:right w:w="100" w:type="dxa"/>
                </w:tcMar>
              </w:tcPr>
            </w:tcPrChange>
          </w:tcPr>
          <w:p w14:paraId="10099CFA" w14:textId="77777777" w:rsidR="00540321" w:rsidRPr="003628C3" w:rsidRDefault="008B507A">
            <w:pPr>
              <w:widowControl w:val="0"/>
              <w:spacing w:line="240" w:lineRule="auto"/>
              <w:jc w:val="center"/>
              <w:rPr>
                <w:rFonts w:ascii="Corbel" w:eastAsia="Calibri" w:hAnsi="Corbel" w:cs="Calibri"/>
                <w:color w:val="auto"/>
                <w:sz w:val="24"/>
                <w:szCs w:val="24"/>
              </w:rPr>
            </w:pPr>
            <w:r w:rsidRPr="003628C3">
              <w:rPr>
                <w:rFonts w:ascii="Corbel" w:eastAsia="Calibri" w:hAnsi="Corbel" w:cs="Calibri"/>
                <w:color w:val="auto"/>
                <w:sz w:val="24"/>
                <w:szCs w:val="24"/>
              </w:rPr>
              <w:t>-</w:t>
            </w:r>
          </w:p>
        </w:tc>
        <w:tc>
          <w:tcPr>
            <w:tcW w:w="1800" w:type="dxa"/>
            <w:tcMar>
              <w:top w:w="100" w:type="dxa"/>
              <w:left w:w="100" w:type="dxa"/>
              <w:bottom w:w="100" w:type="dxa"/>
              <w:right w:w="100" w:type="dxa"/>
            </w:tcMar>
            <w:tcPrChange w:id="68" w:author="Emily Wilson" w:date="2017-03-23T20:28:00Z">
              <w:tcPr>
                <w:tcW w:w="1980" w:type="dxa"/>
                <w:tcMar>
                  <w:top w:w="100" w:type="dxa"/>
                  <w:left w:w="100" w:type="dxa"/>
                  <w:bottom w:w="100" w:type="dxa"/>
                  <w:right w:w="100" w:type="dxa"/>
                </w:tcMar>
              </w:tcPr>
            </w:tcPrChange>
          </w:tcPr>
          <w:p w14:paraId="5BD7D459" w14:textId="77777777" w:rsidR="00540321" w:rsidRPr="003628C3" w:rsidRDefault="008B507A">
            <w:pPr>
              <w:widowControl w:val="0"/>
              <w:spacing w:line="240" w:lineRule="auto"/>
              <w:jc w:val="center"/>
              <w:rPr>
                <w:rFonts w:ascii="Corbel" w:eastAsia="Calibri" w:hAnsi="Corbel" w:cs="Calibri"/>
                <w:color w:val="auto"/>
                <w:sz w:val="24"/>
                <w:szCs w:val="24"/>
              </w:rPr>
            </w:pPr>
            <w:r w:rsidRPr="003628C3">
              <w:rPr>
                <w:rFonts w:ascii="Corbel" w:eastAsia="Calibri" w:hAnsi="Corbel" w:cs="Calibri"/>
                <w:color w:val="auto"/>
                <w:sz w:val="24"/>
                <w:szCs w:val="24"/>
              </w:rPr>
              <w:t>Observed (breeding)</w:t>
            </w:r>
          </w:p>
        </w:tc>
        <w:tc>
          <w:tcPr>
            <w:tcW w:w="1980" w:type="dxa"/>
            <w:tcMar>
              <w:top w:w="100" w:type="dxa"/>
              <w:left w:w="100" w:type="dxa"/>
              <w:bottom w:w="100" w:type="dxa"/>
              <w:right w:w="100" w:type="dxa"/>
            </w:tcMar>
            <w:tcPrChange w:id="69" w:author="Emily Wilson" w:date="2017-03-23T20:28:00Z">
              <w:tcPr>
                <w:tcW w:w="1980" w:type="dxa"/>
                <w:tcMar>
                  <w:top w:w="100" w:type="dxa"/>
                  <w:left w:w="100" w:type="dxa"/>
                  <w:bottom w:w="100" w:type="dxa"/>
                  <w:right w:w="100" w:type="dxa"/>
                </w:tcMar>
              </w:tcPr>
            </w:tcPrChange>
          </w:tcPr>
          <w:p w14:paraId="01FA36A6" w14:textId="77777777" w:rsidR="00540321" w:rsidRPr="003628C3" w:rsidRDefault="008B507A">
            <w:pPr>
              <w:widowControl w:val="0"/>
              <w:spacing w:line="240" w:lineRule="auto"/>
              <w:jc w:val="center"/>
              <w:rPr>
                <w:rFonts w:ascii="Corbel" w:eastAsia="Calibri" w:hAnsi="Corbel" w:cs="Calibri"/>
                <w:color w:val="auto"/>
                <w:sz w:val="24"/>
                <w:szCs w:val="24"/>
              </w:rPr>
            </w:pPr>
            <w:r w:rsidRPr="003628C3">
              <w:rPr>
                <w:rFonts w:ascii="Corbel" w:eastAsia="Calibri" w:hAnsi="Corbel" w:cs="Calibri"/>
                <w:color w:val="auto"/>
                <w:sz w:val="24"/>
                <w:szCs w:val="24"/>
              </w:rPr>
              <w:t>-</w:t>
            </w:r>
          </w:p>
        </w:tc>
        <w:tc>
          <w:tcPr>
            <w:tcW w:w="1790" w:type="dxa"/>
            <w:tcMar>
              <w:top w:w="100" w:type="dxa"/>
              <w:left w:w="100" w:type="dxa"/>
              <w:bottom w:w="100" w:type="dxa"/>
              <w:right w:w="100" w:type="dxa"/>
            </w:tcMar>
            <w:tcPrChange w:id="70" w:author="Emily Wilson" w:date="2017-03-23T20:28:00Z">
              <w:tcPr>
                <w:tcW w:w="1790" w:type="dxa"/>
                <w:tcMar>
                  <w:top w:w="100" w:type="dxa"/>
                  <w:left w:w="100" w:type="dxa"/>
                  <w:bottom w:w="100" w:type="dxa"/>
                  <w:right w:w="100" w:type="dxa"/>
                </w:tcMar>
              </w:tcPr>
            </w:tcPrChange>
          </w:tcPr>
          <w:p w14:paraId="770F2963" w14:textId="77777777" w:rsidR="00540321" w:rsidRPr="003628C3" w:rsidRDefault="008B507A">
            <w:pPr>
              <w:widowControl w:val="0"/>
              <w:spacing w:line="240" w:lineRule="auto"/>
              <w:jc w:val="center"/>
              <w:rPr>
                <w:rFonts w:ascii="Corbel" w:eastAsia="Calibri" w:hAnsi="Corbel" w:cs="Calibri"/>
                <w:color w:val="auto"/>
                <w:sz w:val="24"/>
                <w:szCs w:val="24"/>
              </w:rPr>
            </w:pPr>
            <w:r w:rsidRPr="003628C3">
              <w:rPr>
                <w:rFonts w:ascii="Corbel" w:eastAsia="Calibri" w:hAnsi="Corbel" w:cs="Calibri"/>
                <w:color w:val="auto"/>
                <w:sz w:val="24"/>
                <w:szCs w:val="24"/>
              </w:rPr>
              <w:t>Observed</w:t>
            </w:r>
          </w:p>
        </w:tc>
      </w:tr>
      <w:tr w:rsidR="0053642D" w:rsidRPr="003628C3" w14:paraId="022B4AE9" w14:textId="77777777" w:rsidTr="0053642D">
        <w:tc>
          <w:tcPr>
            <w:tcW w:w="2085" w:type="dxa"/>
            <w:tcMar>
              <w:top w:w="100" w:type="dxa"/>
              <w:left w:w="100" w:type="dxa"/>
              <w:bottom w:w="100" w:type="dxa"/>
              <w:right w:w="100" w:type="dxa"/>
            </w:tcMar>
            <w:tcPrChange w:id="71" w:author="Emily Wilson" w:date="2017-03-23T20:28:00Z">
              <w:tcPr>
                <w:tcW w:w="2085" w:type="dxa"/>
                <w:tcMar>
                  <w:top w:w="100" w:type="dxa"/>
                  <w:left w:w="100" w:type="dxa"/>
                  <w:bottom w:w="100" w:type="dxa"/>
                  <w:right w:w="100" w:type="dxa"/>
                </w:tcMar>
              </w:tcPr>
            </w:tcPrChange>
          </w:tcPr>
          <w:p w14:paraId="55ED0E3A" w14:textId="77777777" w:rsidR="00540321" w:rsidRPr="003628C3" w:rsidRDefault="008B507A">
            <w:pPr>
              <w:widowControl w:val="0"/>
              <w:spacing w:line="240" w:lineRule="auto"/>
              <w:rPr>
                <w:rFonts w:ascii="Corbel" w:eastAsia="Calibri" w:hAnsi="Corbel" w:cs="Calibri"/>
                <w:b/>
                <w:color w:val="auto"/>
                <w:sz w:val="24"/>
                <w:szCs w:val="24"/>
              </w:rPr>
            </w:pPr>
            <w:r w:rsidRPr="003628C3">
              <w:rPr>
                <w:rFonts w:ascii="Corbel" w:eastAsia="Calibri" w:hAnsi="Corbel" w:cs="Calibri"/>
                <w:b/>
                <w:color w:val="auto"/>
                <w:sz w:val="24"/>
                <w:szCs w:val="24"/>
              </w:rPr>
              <w:t>Massey Spring</w:t>
            </w:r>
          </w:p>
        </w:tc>
        <w:tc>
          <w:tcPr>
            <w:tcW w:w="1705" w:type="dxa"/>
            <w:tcMar>
              <w:top w:w="100" w:type="dxa"/>
              <w:left w:w="100" w:type="dxa"/>
              <w:bottom w:w="100" w:type="dxa"/>
              <w:right w:w="100" w:type="dxa"/>
            </w:tcMar>
            <w:tcPrChange w:id="72" w:author="Emily Wilson" w:date="2017-03-23T20:28:00Z">
              <w:tcPr>
                <w:tcW w:w="1525" w:type="dxa"/>
                <w:tcMar>
                  <w:top w:w="100" w:type="dxa"/>
                  <w:left w:w="100" w:type="dxa"/>
                  <w:bottom w:w="100" w:type="dxa"/>
                  <w:right w:w="100" w:type="dxa"/>
                </w:tcMar>
              </w:tcPr>
            </w:tcPrChange>
          </w:tcPr>
          <w:p w14:paraId="0247B5F8" w14:textId="77777777" w:rsidR="00540321" w:rsidRPr="003628C3" w:rsidRDefault="008B507A">
            <w:pPr>
              <w:widowControl w:val="0"/>
              <w:spacing w:line="240" w:lineRule="auto"/>
              <w:jc w:val="center"/>
              <w:rPr>
                <w:rFonts w:ascii="Corbel" w:eastAsia="Calibri" w:hAnsi="Corbel" w:cs="Calibri"/>
                <w:color w:val="auto"/>
                <w:sz w:val="24"/>
                <w:szCs w:val="24"/>
              </w:rPr>
            </w:pPr>
            <w:r w:rsidRPr="003628C3">
              <w:rPr>
                <w:rFonts w:ascii="Corbel" w:eastAsia="Calibri" w:hAnsi="Corbel" w:cs="Calibri"/>
                <w:color w:val="auto"/>
                <w:sz w:val="24"/>
                <w:szCs w:val="24"/>
              </w:rPr>
              <w:t>Observed</w:t>
            </w:r>
          </w:p>
        </w:tc>
        <w:tc>
          <w:tcPr>
            <w:tcW w:w="1800" w:type="dxa"/>
            <w:tcMar>
              <w:top w:w="100" w:type="dxa"/>
              <w:left w:w="100" w:type="dxa"/>
              <w:bottom w:w="100" w:type="dxa"/>
              <w:right w:w="100" w:type="dxa"/>
            </w:tcMar>
            <w:tcPrChange w:id="73" w:author="Emily Wilson" w:date="2017-03-23T20:28:00Z">
              <w:tcPr>
                <w:tcW w:w="1980" w:type="dxa"/>
                <w:tcMar>
                  <w:top w:w="100" w:type="dxa"/>
                  <w:left w:w="100" w:type="dxa"/>
                  <w:bottom w:w="100" w:type="dxa"/>
                  <w:right w:w="100" w:type="dxa"/>
                </w:tcMar>
              </w:tcPr>
            </w:tcPrChange>
          </w:tcPr>
          <w:p w14:paraId="141C97FB" w14:textId="77777777" w:rsidR="00540321" w:rsidRPr="003628C3" w:rsidRDefault="008B507A">
            <w:pPr>
              <w:widowControl w:val="0"/>
              <w:spacing w:line="240" w:lineRule="auto"/>
              <w:jc w:val="center"/>
              <w:rPr>
                <w:rFonts w:ascii="Corbel" w:eastAsia="Calibri" w:hAnsi="Corbel" w:cs="Calibri"/>
                <w:color w:val="auto"/>
                <w:sz w:val="24"/>
                <w:szCs w:val="24"/>
              </w:rPr>
            </w:pPr>
            <w:r w:rsidRPr="003628C3">
              <w:rPr>
                <w:rFonts w:ascii="Corbel" w:eastAsia="Calibri" w:hAnsi="Corbel" w:cs="Calibri"/>
                <w:color w:val="auto"/>
                <w:sz w:val="24"/>
                <w:szCs w:val="24"/>
              </w:rPr>
              <w:t>-</w:t>
            </w:r>
          </w:p>
        </w:tc>
        <w:tc>
          <w:tcPr>
            <w:tcW w:w="1980" w:type="dxa"/>
            <w:tcMar>
              <w:top w:w="100" w:type="dxa"/>
              <w:left w:w="100" w:type="dxa"/>
              <w:bottom w:w="100" w:type="dxa"/>
              <w:right w:w="100" w:type="dxa"/>
            </w:tcMar>
            <w:tcPrChange w:id="74" w:author="Emily Wilson" w:date="2017-03-23T20:28:00Z">
              <w:tcPr>
                <w:tcW w:w="1980" w:type="dxa"/>
                <w:tcMar>
                  <w:top w:w="100" w:type="dxa"/>
                  <w:left w:w="100" w:type="dxa"/>
                  <w:bottom w:w="100" w:type="dxa"/>
                  <w:right w:w="100" w:type="dxa"/>
                </w:tcMar>
              </w:tcPr>
            </w:tcPrChange>
          </w:tcPr>
          <w:p w14:paraId="27FF2419" w14:textId="77777777" w:rsidR="00540321" w:rsidRPr="003628C3" w:rsidRDefault="008B507A">
            <w:pPr>
              <w:widowControl w:val="0"/>
              <w:spacing w:line="240" w:lineRule="auto"/>
              <w:jc w:val="center"/>
              <w:rPr>
                <w:rFonts w:ascii="Corbel" w:eastAsia="Calibri" w:hAnsi="Corbel" w:cs="Calibri"/>
                <w:color w:val="auto"/>
                <w:sz w:val="24"/>
                <w:szCs w:val="24"/>
              </w:rPr>
            </w:pPr>
            <w:r w:rsidRPr="003628C3">
              <w:rPr>
                <w:rFonts w:ascii="Corbel" w:eastAsia="Calibri" w:hAnsi="Corbel" w:cs="Calibri"/>
                <w:color w:val="auto"/>
                <w:sz w:val="24"/>
                <w:szCs w:val="24"/>
              </w:rPr>
              <w:t>-</w:t>
            </w:r>
          </w:p>
        </w:tc>
        <w:tc>
          <w:tcPr>
            <w:tcW w:w="1790" w:type="dxa"/>
            <w:tcMar>
              <w:top w:w="100" w:type="dxa"/>
              <w:left w:w="100" w:type="dxa"/>
              <w:bottom w:w="100" w:type="dxa"/>
              <w:right w:w="100" w:type="dxa"/>
            </w:tcMar>
            <w:tcPrChange w:id="75" w:author="Emily Wilson" w:date="2017-03-23T20:28:00Z">
              <w:tcPr>
                <w:tcW w:w="1790" w:type="dxa"/>
                <w:tcMar>
                  <w:top w:w="100" w:type="dxa"/>
                  <w:left w:w="100" w:type="dxa"/>
                  <w:bottom w:w="100" w:type="dxa"/>
                  <w:right w:w="100" w:type="dxa"/>
                </w:tcMar>
              </w:tcPr>
            </w:tcPrChange>
          </w:tcPr>
          <w:p w14:paraId="02188823" w14:textId="77777777" w:rsidR="00540321" w:rsidRPr="003628C3" w:rsidRDefault="008B507A">
            <w:pPr>
              <w:widowControl w:val="0"/>
              <w:spacing w:line="240" w:lineRule="auto"/>
              <w:jc w:val="center"/>
              <w:rPr>
                <w:rFonts w:ascii="Corbel" w:eastAsia="Calibri" w:hAnsi="Corbel" w:cs="Calibri"/>
                <w:color w:val="auto"/>
                <w:sz w:val="24"/>
                <w:szCs w:val="24"/>
              </w:rPr>
            </w:pPr>
            <w:r w:rsidRPr="003628C3">
              <w:rPr>
                <w:rFonts w:ascii="Corbel" w:eastAsia="Calibri" w:hAnsi="Corbel" w:cs="Calibri"/>
                <w:color w:val="auto"/>
                <w:sz w:val="24"/>
                <w:szCs w:val="24"/>
              </w:rPr>
              <w:t>-</w:t>
            </w:r>
          </w:p>
        </w:tc>
      </w:tr>
      <w:tr w:rsidR="0053642D" w:rsidRPr="003628C3" w14:paraId="6662DB31" w14:textId="77777777" w:rsidTr="0053642D">
        <w:tc>
          <w:tcPr>
            <w:tcW w:w="2085" w:type="dxa"/>
            <w:tcMar>
              <w:top w:w="100" w:type="dxa"/>
              <w:left w:w="100" w:type="dxa"/>
              <w:bottom w:w="100" w:type="dxa"/>
              <w:right w:w="100" w:type="dxa"/>
            </w:tcMar>
            <w:tcPrChange w:id="76" w:author="Emily Wilson" w:date="2017-03-23T20:28:00Z">
              <w:tcPr>
                <w:tcW w:w="2085" w:type="dxa"/>
                <w:tcMar>
                  <w:top w:w="100" w:type="dxa"/>
                  <w:left w:w="100" w:type="dxa"/>
                  <w:bottom w:w="100" w:type="dxa"/>
                  <w:right w:w="100" w:type="dxa"/>
                </w:tcMar>
              </w:tcPr>
            </w:tcPrChange>
          </w:tcPr>
          <w:p w14:paraId="51E575DB" w14:textId="77777777" w:rsidR="00540321" w:rsidRPr="003628C3" w:rsidRDefault="008B507A">
            <w:pPr>
              <w:widowControl w:val="0"/>
              <w:spacing w:line="240" w:lineRule="auto"/>
              <w:rPr>
                <w:rFonts w:ascii="Corbel" w:eastAsia="Calibri" w:hAnsi="Corbel" w:cs="Calibri"/>
                <w:b/>
                <w:color w:val="auto"/>
                <w:sz w:val="24"/>
                <w:szCs w:val="24"/>
              </w:rPr>
            </w:pPr>
            <w:r w:rsidRPr="003628C3">
              <w:rPr>
                <w:rFonts w:ascii="Corbel" w:eastAsia="Calibri" w:hAnsi="Corbel" w:cs="Calibri"/>
                <w:b/>
                <w:color w:val="auto"/>
                <w:sz w:val="24"/>
                <w:szCs w:val="24"/>
              </w:rPr>
              <w:t>Tipton House Pond</w:t>
            </w:r>
          </w:p>
        </w:tc>
        <w:tc>
          <w:tcPr>
            <w:tcW w:w="1705" w:type="dxa"/>
            <w:tcMar>
              <w:top w:w="100" w:type="dxa"/>
              <w:left w:w="100" w:type="dxa"/>
              <w:bottom w:w="100" w:type="dxa"/>
              <w:right w:w="100" w:type="dxa"/>
            </w:tcMar>
            <w:tcPrChange w:id="77" w:author="Emily Wilson" w:date="2017-03-23T20:28:00Z">
              <w:tcPr>
                <w:tcW w:w="1525" w:type="dxa"/>
                <w:tcMar>
                  <w:top w:w="100" w:type="dxa"/>
                  <w:left w:w="100" w:type="dxa"/>
                  <w:bottom w:w="100" w:type="dxa"/>
                  <w:right w:w="100" w:type="dxa"/>
                </w:tcMar>
              </w:tcPr>
            </w:tcPrChange>
          </w:tcPr>
          <w:p w14:paraId="6AE73FA6" w14:textId="77777777" w:rsidR="00540321" w:rsidRPr="003628C3" w:rsidRDefault="008B507A">
            <w:pPr>
              <w:widowControl w:val="0"/>
              <w:spacing w:line="240" w:lineRule="auto"/>
              <w:jc w:val="center"/>
              <w:rPr>
                <w:rFonts w:ascii="Corbel" w:eastAsia="Calibri" w:hAnsi="Corbel" w:cs="Calibri"/>
                <w:color w:val="auto"/>
                <w:sz w:val="24"/>
                <w:szCs w:val="24"/>
              </w:rPr>
            </w:pPr>
            <w:r w:rsidRPr="003628C3">
              <w:rPr>
                <w:rFonts w:ascii="Corbel" w:eastAsia="Calibri" w:hAnsi="Corbel" w:cs="Calibri"/>
                <w:color w:val="auto"/>
                <w:sz w:val="24"/>
                <w:szCs w:val="24"/>
              </w:rPr>
              <w:t>-</w:t>
            </w:r>
          </w:p>
        </w:tc>
        <w:tc>
          <w:tcPr>
            <w:tcW w:w="1800" w:type="dxa"/>
            <w:tcMar>
              <w:top w:w="100" w:type="dxa"/>
              <w:left w:w="100" w:type="dxa"/>
              <w:bottom w:w="100" w:type="dxa"/>
              <w:right w:w="100" w:type="dxa"/>
            </w:tcMar>
            <w:tcPrChange w:id="78" w:author="Emily Wilson" w:date="2017-03-23T20:28:00Z">
              <w:tcPr>
                <w:tcW w:w="1980" w:type="dxa"/>
                <w:tcMar>
                  <w:top w:w="100" w:type="dxa"/>
                  <w:left w:w="100" w:type="dxa"/>
                  <w:bottom w:w="100" w:type="dxa"/>
                  <w:right w:w="100" w:type="dxa"/>
                </w:tcMar>
              </w:tcPr>
            </w:tcPrChange>
          </w:tcPr>
          <w:p w14:paraId="4481A77C" w14:textId="77777777" w:rsidR="00540321" w:rsidRPr="003628C3" w:rsidRDefault="008B507A">
            <w:pPr>
              <w:widowControl w:val="0"/>
              <w:spacing w:line="240" w:lineRule="auto"/>
              <w:jc w:val="center"/>
              <w:rPr>
                <w:rFonts w:ascii="Corbel" w:eastAsia="Calibri" w:hAnsi="Corbel" w:cs="Calibri"/>
                <w:color w:val="auto"/>
                <w:sz w:val="24"/>
                <w:szCs w:val="24"/>
              </w:rPr>
            </w:pPr>
            <w:r w:rsidRPr="003628C3">
              <w:rPr>
                <w:rFonts w:ascii="Corbel" w:eastAsia="Calibri" w:hAnsi="Corbel" w:cs="Calibri"/>
                <w:color w:val="auto"/>
                <w:sz w:val="24"/>
                <w:szCs w:val="24"/>
              </w:rPr>
              <w:t>Observed (breeding)</w:t>
            </w:r>
          </w:p>
        </w:tc>
        <w:tc>
          <w:tcPr>
            <w:tcW w:w="1980" w:type="dxa"/>
            <w:tcMar>
              <w:top w:w="100" w:type="dxa"/>
              <w:left w:w="100" w:type="dxa"/>
              <w:bottom w:w="100" w:type="dxa"/>
              <w:right w:w="100" w:type="dxa"/>
            </w:tcMar>
            <w:tcPrChange w:id="79" w:author="Emily Wilson" w:date="2017-03-23T20:28:00Z">
              <w:tcPr>
                <w:tcW w:w="1980" w:type="dxa"/>
                <w:tcMar>
                  <w:top w:w="100" w:type="dxa"/>
                  <w:left w:w="100" w:type="dxa"/>
                  <w:bottom w:w="100" w:type="dxa"/>
                  <w:right w:w="100" w:type="dxa"/>
                </w:tcMar>
              </w:tcPr>
            </w:tcPrChange>
          </w:tcPr>
          <w:p w14:paraId="3D031457" w14:textId="77777777" w:rsidR="00540321" w:rsidRPr="003628C3" w:rsidRDefault="008B507A">
            <w:pPr>
              <w:widowControl w:val="0"/>
              <w:spacing w:line="240" w:lineRule="auto"/>
              <w:jc w:val="center"/>
              <w:rPr>
                <w:rFonts w:ascii="Corbel" w:eastAsia="Calibri" w:hAnsi="Corbel" w:cs="Calibri"/>
                <w:color w:val="auto"/>
                <w:sz w:val="24"/>
                <w:szCs w:val="24"/>
              </w:rPr>
            </w:pPr>
            <w:r w:rsidRPr="003628C3">
              <w:rPr>
                <w:rFonts w:ascii="Corbel" w:eastAsia="Calibri" w:hAnsi="Corbel" w:cs="Calibri"/>
                <w:color w:val="auto"/>
                <w:sz w:val="24"/>
                <w:szCs w:val="24"/>
              </w:rPr>
              <w:t>-</w:t>
            </w:r>
          </w:p>
        </w:tc>
        <w:tc>
          <w:tcPr>
            <w:tcW w:w="1790" w:type="dxa"/>
            <w:tcMar>
              <w:top w:w="100" w:type="dxa"/>
              <w:left w:w="100" w:type="dxa"/>
              <w:bottom w:w="100" w:type="dxa"/>
              <w:right w:w="100" w:type="dxa"/>
            </w:tcMar>
            <w:tcPrChange w:id="80" w:author="Emily Wilson" w:date="2017-03-23T20:28:00Z">
              <w:tcPr>
                <w:tcW w:w="1790" w:type="dxa"/>
                <w:tcMar>
                  <w:top w:w="100" w:type="dxa"/>
                  <w:left w:w="100" w:type="dxa"/>
                  <w:bottom w:w="100" w:type="dxa"/>
                  <w:right w:w="100" w:type="dxa"/>
                </w:tcMar>
              </w:tcPr>
            </w:tcPrChange>
          </w:tcPr>
          <w:p w14:paraId="3A3034B5" w14:textId="77777777" w:rsidR="00540321" w:rsidRPr="003628C3" w:rsidRDefault="008B507A">
            <w:pPr>
              <w:widowControl w:val="0"/>
              <w:spacing w:line="240" w:lineRule="auto"/>
              <w:jc w:val="center"/>
              <w:rPr>
                <w:rFonts w:ascii="Corbel" w:eastAsia="Calibri" w:hAnsi="Corbel" w:cs="Calibri"/>
                <w:color w:val="auto"/>
                <w:sz w:val="24"/>
                <w:szCs w:val="24"/>
              </w:rPr>
            </w:pPr>
            <w:r w:rsidRPr="003628C3">
              <w:rPr>
                <w:rFonts w:ascii="Corbel" w:eastAsia="Calibri" w:hAnsi="Corbel" w:cs="Calibri"/>
                <w:color w:val="auto"/>
                <w:sz w:val="24"/>
                <w:szCs w:val="24"/>
              </w:rPr>
              <w:t>-</w:t>
            </w:r>
          </w:p>
        </w:tc>
      </w:tr>
      <w:tr w:rsidR="0053642D" w:rsidRPr="003628C3" w14:paraId="60327759" w14:textId="77777777" w:rsidTr="0053642D">
        <w:trPr>
          <w:trHeight w:val="420"/>
          <w:trPrChange w:id="81" w:author="Emily Wilson" w:date="2017-03-23T20:28:00Z">
            <w:trPr>
              <w:trHeight w:val="420"/>
            </w:trPr>
          </w:trPrChange>
        </w:trPr>
        <w:tc>
          <w:tcPr>
            <w:tcW w:w="2085" w:type="dxa"/>
            <w:tcMar>
              <w:top w:w="100" w:type="dxa"/>
              <w:left w:w="100" w:type="dxa"/>
              <w:bottom w:w="100" w:type="dxa"/>
              <w:right w:w="100" w:type="dxa"/>
            </w:tcMar>
            <w:tcPrChange w:id="82" w:author="Emily Wilson" w:date="2017-03-23T20:28:00Z">
              <w:tcPr>
                <w:tcW w:w="2085" w:type="dxa"/>
                <w:tcMar>
                  <w:top w:w="100" w:type="dxa"/>
                  <w:left w:w="100" w:type="dxa"/>
                  <w:bottom w:w="100" w:type="dxa"/>
                  <w:right w:w="100" w:type="dxa"/>
                </w:tcMar>
              </w:tcPr>
            </w:tcPrChange>
          </w:tcPr>
          <w:p w14:paraId="797FE607" w14:textId="77777777" w:rsidR="00540321" w:rsidRPr="003628C3" w:rsidRDefault="008B507A">
            <w:pPr>
              <w:widowControl w:val="0"/>
              <w:spacing w:line="240" w:lineRule="auto"/>
              <w:rPr>
                <w:rFonts w:ascii="Corbel" w:eastAsia="Calibri" w:hAnsi="Corbel" w:cs="Calibri"/>
                <w:b/>
                <w:color w:val="auto"/>
                <w:sz w:val="24"/>
                <w:szCs w:val="24"/>
              </w:rPr>
            </w:pPr>
            <w:r w:rsidRPr="003628C3">
              <w:rPr>
                <w:rFonts w:ascii="Corbel" w:eastAsia="Calibri" w:hAnsi="Corbel" w:cs="Calibri"/>
                <w:b/>
                <w:color w:val="auto"/>
                <w:sz w:val="24"/>
                <w:szCs w:val="24"/>
              </w:rPr>
              <w:lastRenderedPageBreak/>
              <w:t>Vernal Pools</w:t>
            </w:r>
          </w:p>
        </w:tc>
        <w:tc>
          <w:tcPr>
            <w:tcW w:w="1705" w:type="dxa"/>
            <w:tcMar>
              <w:top w:w="100" w:type="dxa"/>
              <w:left w:w="100" w:type="dxa"/>
              <w:bottom w:w="100" w:type="dxa"/>
              <w:right w:w="100" w:type="dxa"/>
            </w:tcMar>
            <w:tcPrChange w:id="83" w:author="Emily Wilson" w:date="2017-03-23T20:28:00Z">
              <w:tcPr>
                <w:tcW w:w="1525" w:type="dxa"/>
                <w:tcMar>
                  <w:top w:w="100" w:type="dxa"/>
                  <w:left w:w="100" w:type="dxa"/>
                  <w:bottom w:w="100" w:type="dxa"/>
                  <w:right w:w="100" w:type="dxa"/>
                </w:tcMar>
              </w:tcPr>
            </w:tcPrChange>
          </w:tcPr>
          <w:p w14:paraId="3AA884B8" w14:textId="77777777" w:rsidR="00540321" w:rsidRPr="003628C3" w:rsidRDefault="008B507A">
            <w:pPr>
              <w:widowControl w:val="0"/>
              <w:spacing w:line="240" w:lineRule="auto"/>
              <w:jc w:val="center"/>
              <w:rPr>
                <w:rFonts w:ascii="Corbel" w:eastAsia="Calibri" w:hAnsi="Corbel" w:cs="Calibri"/>
                <w:color w:val="auto"/>
                <w:sz w:val="24"/>
                <w:szCs w:val="24"/>
              </w:rPr>
            </w:pPr>
            <w:r w:rsidRPr="003628C3">
              <w:rPr>
                <w:rFonts w:ascii="Corbel" w:eastAsia="Calibri" w:hAnsi="Corbel" w:cs="Calibri"/>
                <w:color w:val="auto"/>
                <w:sz w:val="24"/>
                <w:szCs w:val="24"/>
              </w:rPr>
              <w:t>-</w:t>
            </w:r>
          </w:p>
        </w:tc>
        <w:tc>
          <w:tcPr>
            <w:tcW w:w="1800" w:type="dxa"/>
            <w:tcMar>
              <w:top w:w="100" w:type="dxa"/>
              <w:left w:w="100" w:type="dxa"/>
              <w:bottom w:w="100" w:type="dxa"/>
              <w:right w:w="100" w:type="dxa"/>
            </w:tcMar>
            <w:tcPrChange w:id="84" w:author="Emily Wilson" w:date="2017-03-23T20:28:00Z">
              <w:tcPr>
                <w:tcW w:w="1980" w:type="dxa"/>
                <w:tcMar>
                  <w:top w:w="100" w:type="dxa"/>
                  <w:left w:w="100" w:type="dxa"/>
                  <w:bottom w:w="100" w:type="dxa"/>
                  <w:right w:w="100" w:type="dxa"/>
                </w:tcMar>
              </w:tcPr>
            </w:tcPrChange>
          </w:tcPr>
          <w:p w14:paraId="6DF84927" w14:textId="77777777" w:rsidR="00540321" w:rsidRPr="003628C3" w:rsidRDefault="008B507A">
            <w:pPr>
              <w:widowControl w:val="0"/>
              <w:spacing w:line="240" w:lineRule="auto"/>
              <w:jc w:val="center"/>
              <w:rPr>
                <w:rFonts w:ascii="Corbel" w:eastAsia="Calibri" w:hAnsi="Corbel" w:cs="Calibri"/>
                <w:color w:val="auto"/>
                <w:sz w:val="24"/>
                <w:szCs w:val="24"/>
              </w:rPr>
            </w:pPr>
            <w:r w:rsidRPr="003628C3">
              <w:rPr>
                <w:rFonts w:ascii="Corbel" w:eastAsia="Calibri" w:hAnsi="Corbel" w:cs="Calibri"/>
                <w:color w:val="auto"/>
                <w:sz w:val="24"/>
                <w:szCs w:val="24"/>
              </w:rPr>
              <w:t>-</w:t>
            </w:r>
          </w:p>
        </w:tc>
        <w:tc>
          <w:tcPr>
            <w:tcW w:w="1980" w:type="dxa"/>
            <w:tcMar>
              <w:top w:w="100" w:type="dxa"/>
              <w:left w:w="100" w:type="dxa"/>
              <w:bottom w:w="100" w:type="dxa"/>
              <w:right w:w="100" w:type="dxa"/>
            </w:tcMar>
            <w:tcPrChange w:id="85" w:author="Emily Wilson" w:date="2017-03-23T20:28:00Z">
              <w:tcPr>
                <w:tcW w:w="1980" w:type="dxa"/>
                <w:tcMar>
                  <w:top w:w="100" w:type="dxa"/>
                  <w:left w:w="100" w:type="dxa"/>
                  <w:bottom w:w="100" w:type="dxa"/>
                  <w:right w:w="100" w:type="dxa"/>
                </w:tcMar>
              </w:tcPr>
            </w:tcPrChange>
          </w:tcPr>
          <w:p w14:paraId="691B53DA" w14:textId="77777777" w:rsidR="00540321" w:rsidRPr="003628C3" w:rsidRDefault="008B507A">
            <w:pPr>
              <w:widowControl w:val="0"/>
              <w:spacing w:line="240" w:lineRule="auto"/>
              <w:jc w:val="center"/>
              <w:rPr>
                <w:rFonts w:ascii="Corbel" w:eastAsia="Calibri" w:hAnsi="Corbel" w:cs="Calibri"/>
                <w:color w:val="auto"/>
                <w:sz w:val="24"/>
                <w:szCs w:val="24"/>
              </w:rPr>
            </w:pPr>
            <w:r w:rsidRPr="003628C3">
              <w:rPr>
                <w:rFonts w:ascii="Corbel" w:eastAsia="Calibri" w:hAnsi="Corbel" w:cs="Calibri"/>
                <w:color w:val="auto"/>
                <w:sz w:val="24"/>
                <w:szCs w:val="24"/>
              </w:rPr>
              <w:t>-</w:t>
            </w:r>
          </w:p>
        </w:tc>
        <w:tc>
          <w:tcPr>
            <w:tcW w:w="1790" w:type="dxa"/>
            <w:tcMar>
              <w:top w:w="100" w:type="dxa"/>
              <w:left w:w="100" w:type="dxa"/>
              <w:bottom w:w="100" w:type="dxa"/>
              <w:right w:w="100" w:type="dxa"/>
            </w:tcMar>
            <w:tcPrChange w:id="86" w:author="Emily Wilson" w:date="2017-03-23T20:28:00Z">
              <w:tcPr>
                <w:tcW w:w="1790" w:type="dxa"/>
                <w:tcMar>
                  <w:top w:w="100" w:type="dxa"/>
                  <w:left w:w="100" w:type="dxa"/>
                  <w:bottom w:w="100" w:type="dxa"/>
                  <w:right w:w="100" w:type="dxa"/>
                </w:tcMar>
              </w:tcPr>
            </w:tcPrChange>
          </w:tcPr>
          <w:p w14:paraId="586CC79B" w14:textId="77777777" w:rsidR="00540321" w:rsidRPr="003628C3" w:rsidRDefault="008B507A">
            <w:pPr>
              <w:widowControl w:val="0"/>
              <w:spacing w:line="240" w:lineRule="auto"/>
              <w:jc w:val="center"/>
              <w:rPr>
                <w:rFonts w:ascii="Corbel" w:eastAsia="Calibri" w:hAnsi="Corbel" w:cs="Calibri"/>
                <w:color w:val="auto"/>
                <w:sz w:val="24"/>
                <w:szCs w:val="24"/>
              </w:rPr>
            </w:pPr>
            <w:r w:rsidRPr="003628C3">
              <w:rPr>
                <w:rFonts w:ascii="Corbel" w:eastAsia="Calibri" w:hAnsi="Corbel" w:cs="Calibri"/>
                <w:color w:val="auto"/>
                <w:sz w:val="24"/>
                <w:szCs w:val="24"/>
              </w:rPr>
              <w:t>-</w:t>
            </w:r>
          </w:p>
        </w:tc>
      </w:tr>
    </w:tbl>
    <w:p w14:paraId="0B197CB5" w14:textId="77777777" w:rsidR="00540321" w:rsidRPr="003628C3" w:rsidRDefault="00540321">
      <w:pPr>
        <w:jc w:val="both"/>
        <w:rPr>
          <w:rFonts w:ascii="Corbel" w:eastAsia="Calibri" w:hAnsi="Corbel" w:cs="Calibri"/>
          <w:color w:val="auto"/>
          <w:sz w:val="24"/>
          <w:szCs w:val="24"/>
        </w:rPr>
      </w:pPr>
    </w:p>
    <w:p w14:paraId="526C02FB" w14:textId="1A85203D" w:rsidR="005C3CE7" w:rsidRPr="003628C3" w:rsidRDefault="005C3CE7">
      <w:pPr>
        <w:rPr>
          <w:rFonts w:ascii="Corbel" w:eastAsia="Calibri" w:hAnsi="Corbel" w:cs="Calibri"/>
          <w:color w:val="auto"/>
          <w:sz w:val="24"/>
          <w:szCs w:val="24"/>
          <w:highlight w:val="yellow"/>
        </w:rPr>
      </w:pPr>
      <w:r w:rsidRPr="003628C3">
        <w:rPr>
          <w:rFonts w:ascii="Corbel" w:eastAsia="Calibri" w:hAnsi="Corbel" w:cs="Calibri"/>
          <w:color w:val="auto"/>
          <w:sz w:val="24"/>
          <w:szCs w:val="24"/>
          <w:highlight w:val="yellow"/>
        </w:rPr>
        <w:br w:type="page"/>
      </w:r>
    </w:p>
    <w:p w14:paraId="003273D2" w14:textId="2A91E07C" w:rsidR="00540321" w:rsidRPr="003628C3" w:rsidRDefault="005C3CE7">
      <w:pPr>
        <w:jc w:val="both"/>
        <w:rPr>
          <w:rFonts w:ascii="Corbel" w:eastAsia="Calibri" w:hAnsi="Corbel" w:cs="Calibri"/>
          <w:b/>
          <w:color w:val="auto"/>
          <w:sz w:val="28"/>
          <w:szCs w:val="28"/>
        </w:rPr>
      </w:pPr>
      <w:r w:rsidRPr="003628C3">
        <w:rPr>
          <w:rFonts w:ascii="Corbel" w:eastAsia="Calibri" w:hAnsi="Corbel" w:cs="Calibri"/>
          <w:b/>
          <w:color w:val="auto"/>
          <w:sz w:val="28"/>
          <w:szCs w:val="28"/>
        </w:rPr>
        <w:lastRenderedPageBreak/>
        <w:t>Site-specific results</w:t>
      </w:r>
    </w:p>
    <w:p w14:paraId="14BB3DEA" w14:textId="77777777" w:rsidR="00540321" w:rsidRPr="003628C3" w:rsidRDefault="008B507A" w:rsidP="0034697C">
      <w:pPr>
        <w:pStyle w:val="Heading3"/>
        <w:rPr>
          <w:color w:val="auto"/>
        </w:rPr>
      </w:pPr>
      <w:bookmarkStart w:id="87" w:name="_Toc478055663"/>
      <w:r w:rsidRPr="003628C3">
        <w:rPr>
          <w:color w:val="auto"/>
        </w:rPr>
        <w:t>Site 1 - Bass Pond</w:t>
      </w:r>
      <w:bookmarkEnd w:id="87"/>
    </w:p>
    <w:p w14:paraId="6E42EE9B" w14:textId="77777777" w:rsidR="00540321" w:rsidRPr="003628C3" w:rsidRDefault="008B507A">
      <w:pPr>
        <w:jc w:val="both"/>
        <w:rPr>
          <w:rFonts w:ascii="Corbel" w:eastAsia="Calibri" w:hAnsi="Corbel" w:cs="Calibri"/>
          <w:b/>
          <w:color w:val="auto"/>
          <w:sz w:val="24"/>
          <w:szCs w:val="24"/>
        </w:rPr>
      </w:pPr>
      <w:r w:rsidRPr="003628C3">
        <w:rPr>
          <w:rFonts w:ascii="Corbel" w:eastAsia="Calibri" w:hAnsi="Corbel" w:cs="Calibri"/>
          <w:b/>
          <w:color w:val="auto"/>
          <w:sz w:val="24"/>
          <w:szCs w:val="24"/>
        </w:rPr>
        <w:t xml:space="preserve">    </w:t>
      </w:r>
      <w:r w:rsidRPr="003628C3">
        <w:rPr>
          <w:rFonts w:ascii="Corbel" w:hAnsi="Corbel"/>
          <w:noProof/>
          <w:color w:val="auto"/>
          <w:sz w:val="24"/>
          <w:szCs w:val="24"/>
        </w:rPr>
        <w:drawing>
          <wp:inline distT="114300" distB="114300" distL="114300" distR="114300" wp14:anchorId="4AFEBC5F" wp14:editId="298D6DE4">
            <wp:extent cx="2957513" cy="2220253"/>
            <wp:effectExtent l="0" t="0" r="0" b="0"/>
            <wp:docPr id="9" name="image29.jpg" descr="Main Pond 1.JPG"/>
            <wp:cNvGraphicFramePr/>
            <a:graphic xmlns:a="http://schemas.openxmlformats.org/drawingml/2006/main">
              <a:graphicData uri="http://schemas.openxmlformats.org/drawingml/2006/picture">
                <pic:pic xmlns:pic="http://schemas.openxmlformats.org/drawingml/2006/picture">
                  <pic:nvPicPr>
                    <pic:cNvPr id="0" name="image29.jpg" descr="Main Pond 1.JPG"/>
                    <pic:cNvPicPr preferRelativeResize="0"/>
                  </pic:nvPicPr>
                  <pic:blipFill>
                    <a:blip r:embed="rId15"/>
                    <a:srcRect/>
                    <a:stretch>
                      <a:fillRect/>
                    </a:stretch>
                  </pic:blipFill>
                  <pic:spPr>
                    <a:xfrm>
                      <a:off x="0" y="0"/>
                      <a:ext cx="2957513" cy="2220253"/>
                    </a:xfrm>
                    <a:prstGeom prst="rect">
                      <a:avLst/>
                    </a:prstGeom>
                    <a:ln/>
                  </pic:spPr>
                </pic:pic>
              </a:graphicData>
            </a:graphic>
          </wp:inline>
        </w:drawing>
      </w:r>
      <w:r w:rsidRPr="003628C3">
        <w:rPr>
          <w:rFonts w:ascii="Corbel" w:eastAsia="Calibri" w:hAnsi="Corbel" w:cs="Calibri"/>
          <w:b/>
          <w:color w:val="auto"/>
          <w:sz w:val="24"/>
          <w:szCs w:val="24"/>
        </w:rPr>
        <w:t xml:space="preserve">  </w:t>
      </w:r>
      <w:r w:rsidRPr="003628C3">
        <w:rPr>
          <w:rFonts w:ascii="Corbel" w:hAnsi="Corbel"/>
          <w:noProof/>
          <w:color w:val="auto"/>
          <w:sz w:val="24"/>
          <w:szCs w:val="24"/>
        </w:rPr>
        <w:drawing>
          <wp:inline distT="114300" distB="114300" distL="114300" distR="114300" wp14:anchorId="31BD9474" wp14:editId="50F4EAB3">
            <wp:extent cx="2474473" cy="1938338"/>
            <wp:effectExtent l="0" t="0" r="0" b="0"/>
            <wp:docPr id="15"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6"/>
                    <a:srcRect/>
                    <a:stretch>
                      <a:fillRect/>
                    </a:stretch>
                  </pic:blipFill>
                  <pic:spPr>
                    <a:xfrm>
                      <a:off x="0" y="0"/>
                      <a:ext cx="2474473" cy="1938338"/>
                    </a:xfrm>
                    <a:prstGeom prst="rect">
                      <a:avLst/>
                    </a:prstGeom>
                    <a:ln/>
                  </pic:spPr>
                </pic:pic>
              </a:graphicData>
            </a:graphic>
          </wp:inline>
        </w:drawing>
      </w:r>
    </w:p>
    <w:p w14:paraId="18C89DC8" w14:textId="77777777" w:rsidR="00540321" w:rsidRPr="003628C3" w:rsidRDefault="008B507A">
      <w:pPr>
        <w:jc w:val="both"/>
        <w:rPr>
          <w:rFonts w:ascii="Corbel" w:eastAsia="Calibri" w:hAnsi="Corbel" w:cs="Calibri"/>
          <w:color w:val="auto"/>
          <w:sz w:val="24"/>
          <w:szCs w:val="24"/>
        </w:rPr>
      </w:pPr>
      <w:r w:rsidRPr="003628C3">
        <w:rPr>
          <w:rFonts w:ascii="Corbel" w:eastAsia="Calibri" w:hAnsi="Corbel" w:cs="Calibri"/>
          <w:color w:val="auto"/>
          <w:sz w:val="24"/>
          <w:szCs w:val="24"/>
        </w:rPr>
        <w:t>Left: The Bass Pond viewed from the north end.</w:t>
      </w:r>
    </w:p>
    <w:p w14:paraId="6359C3AB" w14:textId="77777777" w:rsidR="00540321" w:rsidRPr="003628C3" w:rsidRDefault="008B507A">
      <w:pPr>
        <w:jc w:val="both"/>
        <w:rPr>
          <w:rFonts w:ascii="Corbel" w:eastAsia="Calibri" w:hAnsi="Corbel" w:cs="Calibri"/>
          <w:color w:val="auto"/>
          <w:sz w:val="24"/>
          <w:szCs w:val="24"/>
        </w:rPr>
      </w:pPr>
      <w:r w:rsidRPr="003628C3">
        <w:rPr>
          <w:rFonts w:ascii="Corbel" w:eastAsia="Calibri" w:hAnsi="Corbel" w:cs="Calibri"/>
          <w:color w:val="auto"/>
          <w:sz w:val="24"/>
          <w:szCs w:val="24"/>
        </w:rPr>
        <w:t>Right: The California red-legged frog found on the road immediately next to the pond on March 18, 2017.</w:t>
      </w:r>
    </w:p>
    <w:p w14:paraId="05B451F0" w14:textId="77777777" w:rsidR="00540321" w:rsidRPr="003628C3" w:rsidRDefault="00540321">
      <w:pPr>
        <w:jc w:val="both"/>
        <w:rPr>
          <w:rFonts w:ascii="Corbel" w:eastAsia="Calibri" w:hAnsi="Corbel" w:cs="Calibri"/>
          <w:color w:val="auto"/>
          <w:sz w:val="24"/>
          <w:szCs w:val="24"/>
        </w:rPr>
      </w:pPr>
    </w:p>
    <w:p w14:paraId="71B81D5B" w14:textId="77777777" w:rsidR="00540321" w:rsidRPr="003628C3" w:rsidRDefault="008B507A">
      <w:pPr>
        <w:jc w:val="both"/>
        <w:rPr>
          <w:rFonts w:ascii="Corbel" w:eastAsia="Calibri" w:hAnsi="Corbel" w:cs="Calibri"/>
          <w:b/>
          <w:color w:val="auto"/>
          <w:sz w:val="24"/>
          <w:szCs w:val="24"/>
        </w:rPr>
      </w:pPr>
      <w:r w:rsidRPr="003628C3">
        <w:rPr>
          <w:rFonts w:ascii="Corbel" w:eastAsia="Calibri" w:hAnsi="Corbel" w:cs="Calibri"/>
          <w:b/>
          <w:color w:val="auto"/>
          <w:sz w:val="24"/>
          <w:szCs w:val="24"/>
        </w:rPr>
        <w:t>Amphibian habitat suitability:</w:t>
      </w:r>
    </w:p>
    <w:p w14:paraId="3F4B1C9A" w14:textId="6B500C58" w:rsidR="00540321" w:rsidRPr="003628C3" w:rsidRDefault="008B507A">
      <w:pPr>
        <w:jc w:val="both"/>
        <w:rPr>
          <w:rFonts w:ascii="Corbel" w:eastAsia="Calibri" w:hAnsi="Corbel" w:cs="Calibri"/>
          <w:color w:val="auto"/>
          <w:sz w:val="24"/>
          <w:szCs w:val="24"/>
        </w:rPr>
      </w:pPr>
      <w:r w:rsidRPr="003628C3">
        <w:rPr>
          <w:rFonts w:ascii="Corbel" w:eastAsia="Calibri" w:hAnsi="Corbel" w:cs="Calibri"/>
          <w:color w:val="auto"/>
          <w:sz w:val="24"/>
          <w:szCs w:val="24"/>
        </w:rPr>
        <w:t>This site includes an approximately 0.3-hectare pond that holds water year-round. The south end of the pond is thick with cattails that provi</w:t>
      </w:r>
      <w:r w:rsidR="001F7469" w:rsidRPr="003628C3">
        <w:rPr>
          <w:rFonts w:ascii="Corbel" w:eastAsia="Calibri" w:hAnsi="Corbel" w:cs="Calibri"/>
          <w:color w:val="auto"/>
          <w:sz w:val="24"/>
          <w:szCs w:val="24"/>
        </w:rPr>
        <w:t>de nesting habitat for resident</w:t>
      </w:r>
      <w:r w:rsidRPr="003628C3">
        <w:rPr>
          <w:rFonts w:ascii="Corbel" w:eastAsia="Calibri" w:hAnsi="Corbel" w:cs="Calibri"/>
          <w:color w:val="auto"/>
          <w:sz w:val="24"/>
          <w:szCs w:val="24"/>
        </w:rPr>
        <w:t xml:space="preserve"> birds. We conducted 3 day surveys and 3 night surveys at this site between January 21 and March 18 2017. We heard Pacific chorus frog males calling at this site and observed western toads on road directly above the pond. On the evening of March 17, we observed a single California red-legged frog on the road directly above the pond. On March 18, we observed characteristic strands of western toad eggs on the northern shore; however, they were damaged and appeared to have been unviable; possibly from disturbance by non-native species (i.e., crayfish or mosquitofish).  Another nearby clutch of western toad eggs had recently hatched within the last few days.  </w:t>
      </w:r>
    </w:p>
    <w:p w14:paraId="3F951331" w14:textId="77777777" w:rsidR="00540321" w:rsidRPr="003628C3" w:rsidRDefault="00540321">
      <w:pPr>
        <w:jc w:val="both"/>
        <w:rPr>
          <w:rFonts w:ascii="Corbel" w:eastAsia="Calibri" w:hAnsi="Corbel" w:cs="Calibri"/>
          <w:color w:val="auto"/>
          <w:sz w:val="24"/>
          <w:szCs w:val="24"/>
        </w:rPr>
      </w:pPr>
    </w:p>
    <w:p w14:paraId="550E1112" w14:textId="77777777" w:rsidR="00540321" w:rsidRPr="003628C3" w:rsidRDefault="008B507A">
      <w:pPr>
        <w:jc w:val="both"/>
        <w:rPr>
          <w:rFonts w:ascii="Corbel" w:eastAsia="Calibri" w:hAnsi="Corbel" w:cs="Calibri"/>
          <w:b/>
          <w:color w:val="auto"/>
          <w:sz w:val="24"/>
          <w:szCs w:val="24"/>
        </w:rPr>
      </w:pPr>
      <w:r w:rsidRPr="003628C3">
        <w:rPr>
          <w:rFonts w:ascii="Corbel" w:eastAsia="Calibri" w:hAnsi="Corbel" w:cs="Calibri"/>
          <w:b/>
          <w:color w:val="auto"/>
          <w:sz w:val="24"/>
          <w:szCs w:val="24"/>
        </w:rPr>
        <w:t>Total amphibian observations at Bass Pond:</w:t>
      </w:r>
    </w:p>
    <w:p w14:paraId="17B1CA51" w14:textId="77777777" w:rsidR="00540321" w:rsidRPr="003628C3" w:rsidRDefault="00540321">
      <w:pPr>
        <w:jc w:val="both"/>
        <w:rPr>
          <w:rFonts w:ascii="Corbel" w:eastAsia="Calibri" w:hAnsi="Corbel" w:cs="Calibri"/>
          <w:color w:val="auto"/>
          <w:sz w:val="24"/>
          <w:szCs w:val="24"/>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60"/>
        <w:gridCol w:w="1980"/>
        <w:gridCol w:w="1335"/>
        <w:gridCol w:w="2685"/>
      </w:tblGrid>
      <w:tr w:rsidR="001F7469" w:rsidRPr="003628C3" w14:paraId="5C3CE0A9" w14:textId="77777777">
        <w:tc>
          <w:tcPr>
            <w:tcW w:w="3360" w:type="dxa"/>
            <w:tcMar>
              <w:top w:w="100" w:type="dxa"/>
              <w:left w:w="100" w:type="dxa"/>
              <w:bottom w:w="100" w:type="dxa"/>
              <w:right w:w="100" w:type="dxa"/>
            </w:tcMar>
          </w:tcPr>
          <w:p w14:paraId="1AAB32AF" w14:textId="77777777" w:rsidR="00540321" w:rsidRPr="003628C3" w:rsidRDefault="008B507A">
            <w:pPr>
              <w:widowControl w:val="0"/>
              <w:spacing w:line="240" w:lineRule="auto"/>
              <w:rPr>
                <w:rFonts w:ascii="Corbel" w:eastAsia="Calibri" w:hAnsi="Corbel" w:cs="Calibri"/>
                <w:b/>
                <w:color w:val="auto"/>
                <w:sz w:val="24"/>
                <w:szCs w:val="24"/>
              </w:rPr>
            </w:pPr>
            <w:r w:rsidRPr="003628C3">
              <w:rPr>
                <w:rFonts w:ascii="Corbel" w:eastAsia="Calibri" w:hAnsi="Corbel" w:cs="Calibri"/>
                <w:b/>
                <w:color w:val="auto"/>
                <w:sz w:val="24"/>
                <w:szCs w:val="24"/>
              </w:rPr>
              <w:t>Species</w:t>
            </w:r>
          </w:p>
        </w:tc>
        <w:tc>
          <w:tcPr>
            <w:tcW w:w="1980" w:type="dxa"/>
            <w:tcMar>
              <w:top w:w="100" w:type="dxa"/>
              <w:left w:w="100" w:type="dxa"/>
              <w:bottom w:w="100" w:type="dxa"/>
              <w:right w:w="100" w:type="dxa"/>
            </w:tcMar>
          </w:tcPr>
          <w:p w14:paraId="34C43253" w14:textId="77777777" w:rsidR="00540321" w:rsidRPr="003628C3" w:rsidRDefault="008B507A">
            <w:pPr>
              <w:widowControl w:val="0"/>
              <w:spacing w:line="240" w:lineRule="auto"/>
              <w:rPr>
                <w:rFonts w:ascii="Corbel" w:eastAsia="Calibri" w:hAnsi="Corbel" w:cs="Calibri"/>
                <w:b/>
                <w:color w:val="auto"/>
                <w:sz w:val="24"/>
                <w:szCs w:val="24"/>
              </w:rPr>
            </w:pPr>
            <w:r w:rsidRPr="003628C3">
              <w:rPr>
                <w:rFonts w:ascii="Corbel" w:eastAsia="Calibri" w:hAnsi="Corbel" w:cs="Calibri"/>
                <w:b/>
                <w:color w:val="auto"/>
                <w:sz w:val="24"/>
                <w:szCs w:val="24"/>
              </w:rPr>
              <w:t>Egg masses</w:t>
            </w:r>
          </w:p>
        </w:tc>
        <w:tc>
          <w:tcPr>
            <w:tcW w:w="1335" w:type="dxa"/>
            <w:tcMar>
              <w:top w:w="100" w:type="dxa"/>
              <w:left w:w="100" w:type="dxa"/>
              <w:bottom w:w="100" w:type="dxa"/>
              <w:right w:w="100" w:type="dxa"/>
            </w:tcMar>
          </w:tcPr>
          <w:p w14:paraId="65CB7051" w14:textId="77777777" w:rsidR="00540321" w:rsidRPr="003628C3" w:rsidRDefault="008B507A">
            <w:pPr>
              <w:widowControl w:val="0"/>
              <w:spacing w:line="240" w:lineRule="auto"/>
              <w:rPr>
                <w:rFonts w:ascii="Corbel" w:eastAsia="Calibri" w:hAnsi="Corbel" w:cs="Calibri"/>
                <w:b/>
                <w:color w:val="auto"/>
                <w:sz w:val="24"/>
                <w:szCs w:val="24"/>
              </w:rPr>
            </w:pPr>
            <w:r w:rsidRPr="003628C3">
              <w:rPr>
                <w:rFonts w:ascii="Corbel" w:eastAsia="Calibri" w:hAnsi="Corbel" w:cs="Calibri"/>
                <w:b/>
                <w:color w:val="auto"/>
                <w:sz w:val="24"/>
                <w:szCs w:val="24"/>
              </w:rPr>
              <w:t>tadpoles</w:t>
            </w:r>
          </w:p>
        </w:tc>
        <w:tc>
          <w:tcPr>
            <w:tcW w:w="2685" w:type="dxa"/>
            <w:tcMar>
              <w:top w:w="100" w:type="dxa"/>
              <w:left w:w="100" w:type="dxa"/>
              <w:bottom w:w="100" w:type="dxa"/>
              <w:right w:w="100" w:type="dxa"/>
            </w:tcMar>
          </w:tcPr>
          <w:p w14:paraId="48A0CF48" w14:textId="77777777" w:rsidR="00540321" w:rsidRPr="003628C3" w:rsidRDefault="008B507A">
            <w:pPr>
              <w:widowControl w:val="0"/>
              <w:spacing w:line="240" w:lineRule="auto"/>
              <w:rPr>
                <w:rFonts w:ascii="Corbel" w:eastAsia="Calibri" w:hAnsi="Corbel" w:cs="Calibri"/>
                <w:b/>
                <w:color w:val="auto"/>
                <w:sz w:val="24"/>
                <w:szCs w:val="24"/>
              </w:rPr>
            </w:pPr>
            <w:proofErr w:type="spellStart"/>
            <w:r w:rsidRPr="003628C3">
              <w:rPr>
                <w:rFonts w:ascii="Corbel" w:eastAsia="Calibri" w:hAnsi="Corbel" w:cs="Calibri"/>
                <w:b/>
                <w:color w:val="auto"/>
                <w:sz w:val="24"/>
                <w:szCs w:val="24"/>
              </w:rPr>
              <w:t>juv</w:t>
            </w:r>
            <w:proofErr w:type="spellEnd"/>
            <w:r w:rsidRPr="003628C3">
              <w:rPr>
                <w:rFonts w:ascii="Corbel" w:eastAsia="Calibri" w:hAnsi="Corbel" w:cs="Calibri"/>
                <w:b/>
                <w:color w:val="auto"/>
                <w:sz w:val="24"/>
                <w:szCs w:val="24"/>
              </w:rPr>
              <w:t>/adult</w:t>
            </w:r>
          </w:p>
        </w:tc>
      </w:tr>
      <w:tr w:rsidR="001F7469" w:rsidRPr="003628C3" w14:paraId="4B6BFA02" w14:textId="77777777">
        <w:tc>
          <w:tcPr>
            <w:tcW w:w="3360" w:type="dxa"/>
            <w:tcMar>
              <w:top w:w="100" w:type="dxa"/>
              <w:left w:w="100" w:type="dxa"/>
              <w:bottom w:w="100" w:type="dxa"/>
              <w:right w:w="100" w:type="dxa"/>
            </w:tcMar>
          </w:tcPr>
          <w:p w14:paraId="268395A1"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Western toad</w:t>
            </w:r>
          </w:p>
        </w:tc>
        <w:tc>
          <w:tcPr>
            <w:tcW w:w="1980" w:type="dxa"/>
            <w:tcMar>
              <w:top w:w="100" w:type="dxa"/>
              <w:left w:w="100" w:type="dxa"/>
              <w:bottom w:w="100" w:type="dxa"/>
              <w:right w:w="100" w:type="dxa"/>
            </w:tcMar>
          </w:tcPr>
          <w:p w14:paraId="210FF9FD"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3 (unviable)</w:t>
            </w:r>
          </w:p>
        </w:tc>
        <w:tc>
          <w:tcPr>
            <w:tcW w:w="1335" w:type="dxa"/>
            <w:tcMar>
              <w:top w:w="100" w:type="dxa"/>
              <w:left w:w="100" w:type="dxa"/>
              <w:bottom w:w="100" w:type="dxa"/>
              <w:right w:w="100" w:type="dxa"/>
            </w:tcMar>
          </w:tcPr>
          <w:p w14:paraId="7CF610BC"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~2,000</w:t>
            </w:r>
          </w:p>
        </w:tc>
        <w:tc>
          <w:tcPr>
            <w:tcW w:w="2685" w:type="dxa"/>
            <w:tcMar>
              <w:top w:w="100" w:type="dxa"/>
              <w:left w:w="100" w:type="dxa"/>
              <w:bottom w:w="100" w:type="dxa"/>
              <w:right w:w="100" w:type="dxa"/>
            </w:tcMar>
          </w:tcPr>
          <w:p w14:paraId="06ECF47C"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1</w:t>
            </w:r>
          </w:p>
        </w:tc>
      </w:tr>
      <w:tr w:rsidR="001F7469" w:rsidRPr="003628C3" w14:paraId="22F36039" w14:textId="77777777">
        <w:tc>
          <w:tcPr>
            <w:tcW w:w="3360" w:type="dxa"/>
            <w:tcMar>
              <w:top w:w="100" w:type="dxa"/>
              <w:left w:w="100" w:type="dxa"/>
              <w:bottom w:w="100" w:type="dxa"/>
              <w:right w:w="100" w:type="dxa"/>
            </w:tcMar>
          </w:tcPr>
          <w:p w14:paraId="08630B14"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Pacific chorus frog</w:t>
            </w:r>
          </w:p>
        </w:tc>
        <w:tc>
          <w:tcPr>
            <w:tcW w:w="1980" w:type="dxa"/>
            <w:tcMar>
              <w:top w:w="100" w:type="dxa"/>
              <w:left w:w="100" w:type="dxa"/>
              <w:bottom w:w="100" w:type="dxa"/>
              <w:right w:w="100" w:type="dxa"/>
            </w:tcMar>
          </w:tcPr>
          <w:p w14:paraId="5AACA467"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0</w:t>
            </w:r>
          </w:p>
        </w:tc>
        <w:tc>
          <w:tcPr>
            <w:tcW w:w="1335" w:type="dxa"/>
            <w:tcMar>
              <w:top w:w="100" w:type="dxa"/>
              <w:left w:w="100" w:type="dxa"/>
              <w:bottom w:w="100" w:type="dxa"/>
              <w:right w:w="100" w:type="dxa"/>
            </w:tcMar>
          </w:tcPr>
          <w:p w14:paraId="2C2BEEB8"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0</w:t>
            </w:r>
          </w:p>
        </w:tc>
        <w:tc>
          <w:tcPr>
            <w:tcW w:w="2685" w:type="dxa"/>
            <w:tcMar>
              <w:top w:w="100" w:type="dxa"/>
              <w:left w:w="100" w:type="dxa"/>
              <w:bottom w:w="100" w:type="dxa"/>
              <w:right w:w="100" w:type="dxa"/>
            </w:tcMar>
          </w:tcPr>
          <w:p w14:paraId="2C71C084"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4 (heard); 1 (observed)</w:t>
            </w:r>
          </w:p>
        </w:tc>
      </w:tr>
      <w:tr w:rsidR="001F7469" w:rsidRPr="003628C3" w14:paraId="071514E9" w14:textId="77777777">
        <w:tc>
          <w:tcPr>
            <w:tcW w:w="3360" w:type="dxa"/>
            <w:tcMar>
              <w:top w:w="100" w:type="dxa"/>
              <w:left w:w="100" w:type="dxa"/>
              <w:bottom w:w="100" w:type="dxa"/>
              <w:right w:w="100" w:type="dxa"/>
            </w:tcMar>
          </w:tcPr>
          <w:p w14:paraId="6DBF1D22"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California red-legged frog</w:t>
            </w:r>
          </w:p>
        </w:tc>
        <w:tc>
          <w:tcPr>
            <w:tcW w:w="1980" w:type="dxa"/>
            <w:tcMar>
              <w:top w:w="100" w:type="dxa"/>
              <w:left w:w="100" w:type="dxa"/>
              <w:bottom w:w="100" w:type="dxa"/>
              <w:right w:w="100" w:type="dxa"/>
            </w:tcMar>
          </w:tcPr>
          <w:p w14:paraId="57CD848E"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0</w:t>
            </w:r>
          </w:p>
        </w:tc>
        <w:tc>
          <w:tcPr>
            <w:tcW w:w="1335" w:type="dxa"/>
            <w:tcMar>
              <w:top w:w="100" w:type="dxa"/>
              <w:left w:w="100" w:type="dxa"/>
              <w:bottom w:w="100" w:type="dxa"/>
              <w:right w:w="100" w:type="dxa"/>
            </w:tcMar>
          </w:tcPr>
          <w:p w14:paraId="02632850"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0</w:t>
            </w:r>
          </w:p>
        </w:tc>
        <w:tc>
          <w:tcPr>
            <w:tcW w:w="2685" w:type="dxa"/>
            <w:tcMar>
              <w:top w:w="100" w:type="dxa"/>
              <w:left w:w="100" w:type="dxa"/>
              <w:bottom w:w="100" w:type="dxa"/>
              <w:right w:w="100" w:type="dxa"/>
            </w:tcMar>
          </w:tcPr>
          <w:p w14:paraId="310E27AE"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1</w:t>
            </w:r>
          </w:p>
        </w:tc>
      </w:tr>
    </w:tbl>
    <w:p w14:paraId="4ECFD8D4" w14:textId="77777777" w:rsidR="00540321" w:rsidRPr="003628C3" w:rsidRDefault="00540321">
      <w:pPr>
        <w:jc w:val="both"/>
        <w:rPr>
          <w:rFonts w:ascii="Corbel" w:eastAsia="Calibri" w:hAnsi="Corbel" w:cs="Calibri"/>
          <w:color w:val="auto"/>
          <w:sz w:val="24"/>
          <w:szCs w:val="24"/>
        </w:rPr>
      </w:pPr>
    </w:p>
    <w:p w14:paraId="395DBA6F" w14:textId="77777777" w:rsidR="005C3CE7" w:rsidRPr="003628C3" w:rsidRDefault="005C3CE7">
      <w:pPr>
        <w:jc w:val="both"/>
        <w:rPr>
          <w:rFonts w:ascii="Corbel" w:eastAsia="Calibri" w:hAnsi="Corbel" w:cs="Calibri"/>
          <w:b/>
          <w:color w:val="auto"/>
          <w:sz w:val="24"/>
          <w:szCs w:val="24"/>
        </w:rPr>
      </w:pPr>
    </w:p>
    <w:p w14:paraId="1703AFC6" w14:textId="6D85EEF4" w:rsidR="00540321" w:rsidRPr="003628C3" w:rsidRDefault="008B507A">
      <w:pPr>
        <w:jc w:val="both"/>
        <w:rPr>
          <w:rFonts w:ascii="Corbel" w:eastAsia="Calibri" w:hAnsi="Corbel" w:cs="Calibri"/>
          <w:color w:val="auto"/>
          <w:sz w:val="24"/>
          <w:szCs w:val="24"/>
        </w:rPr>
      </w:pPr>
      <w:r w:rsidRPr="003628C3">
        <w:rPr>
          <w:rFonts w:ascii="Corbel" w:eastAsia="Calibri" w:hAnsi="Corbel" w:cs="Calibri"/>
          <w:b/>
          <w:color w:val="auto"/>
          <w:sz w:val="24"/>
          <w:szCs w:val="24"/>
        </w:rPr>
        <w:t xml:space="preserve">Non-native species present: </w:t>
      </w:r>
      <w:r w:rsidRPr="003628C3">
        <w:rPr>
          <w:rFonts w:ascii="Corbel" w:eastAsia="Calibri" w:hAnsi="Corbel" w:cs="Calibri"/>
          <w:color w:val="auto"/>
          <w:sz w:val="24"/>
          <w:szCs w:val="24"/>
        </w:rPr>
        <w:t>Crayfish (shells), bass, mosquitofish, raccoon (tracks)</w:t>
      </w:r>
    </w:p>
    <w:p w14:paraId="037B0511" w14:textId="77777777" w:rsidR="00540321" w:rsidRPr="003628C3" w:rsidRDefault="00540321">
      <w:pPr>
        <w:jc w:val="both"/>
        <w:rPr>
          <w:rFonts w:ascii="Corbel" w:eastAsia="Calibri" w:hAnsi="Corbel" w:cs="Calibri"/>
          <w:color w:val="auto"/>
          <w:sz w:val="24"/>
          <w:szCs w:val="24"/>
        </w:rPr>
      </w:pPr>
    </w:p>
    <w:p w14:paraId="217E1141" w14:textId="77777777" w:rsidR="00540321" w:rsidRPr="003628C3" w:rsidRDefault="008B507A">
      <w:pPr>
        <w:jc w:val="both"/>
        <w:rPr>
          <w:rFonts w:ascii="Corbel" w:eastAsia="Calibri" w:hAnsi="Corbel" w:cs="Calibri"/>
          <w:b/>
          <w:color w:val="auto"/>
          <w:sz w:val="24"/>
          <w:szCs w:val="24"/>
          <w:u w:val="single"/>
        </w:rPr>
      </w:pPr>
      <w:r w:rsidRPr="003628C3">
        <w:rPr>
          <w:rFonts w:ascii="Corbel" w:eastAsia="Calibri" w:hAnsi="Corbel" w:cs="Calibri"/>
          <w:b/>
          <w:color w:val="auto"/>
          <w:sz w:val="24"/>
          <w:szCs w:val="24"/>
        </w:rPr>
        <w:t>Recommendations:</w:t>
      </w:r>
      <w:r w:rsidRPr="003628C3">
        <w:rPr>
          <w:rFonts w:ascii="Corbel" w:eastAsia="Calibri" w:hAnsi="Corbel" w:cs="Calibri"/>
          <w:b/>
          <w:color w:val="auto"/>
          <w:sz w:val="24"/>
          <w:szCs w:val="24"/>
          <w:u w:val="single"/>
        </w:rPr>
        <w:t xml:space="preserve"> </w:t>
      </w:r>
    </w:p>
    <w:p w14:paraId="7C68A74D" w14:textId="77777777" w:rsidR="00540321" w:rsidRPr="003628C3" w:rsidRDefault="008B507A">
      <w:pPr>
        <w:jc w:val="both"/>
        <w:rPr>
          <w:rFonts w:ascii="Corbel" w:eastAsia="Calibri" w:hAnsi="Corbel" w:cs="Calibri"/>
          <w:color w:val="auto"/>
          <w:sz w:val="24"/>
          <w:szCs w:val="24"/>
        </w:rPr>
      </w:pPr>
      <w:r w:rsidRPr="003628C3">
        <w:rPr>
          <w:rFonts w:ascii="Corbel" w:eastAsia="Calibri" w:hAnsi="Corbel" w:cs="Calibri"/>
          <w:color w:val="auto"/>
          <w:sz w:val="24"/>
          <w:szCs w:val="24"/>
        </w:rPr>
        <w:t>This pond provides excellent habitat for amphibian breeding except for the presence of invasive species.  Amphibians are present nearby and may be attempting to breed in the pond. As with the toad eggs, any attempts to breed in the pond are likely to fail before they reach metamorphosis. Our primary recommendation for this site is to remove non-native predators (i.e., bass, mosquitofish, crayfish) through draining in order to eradicate them and provide suitable habitat for native species, especially the California red-legged frog. There is a cover board in the grass just south of the berm on the south side of the pond that could be regularly checked for amphibians and reptiles. On March 18 during our day survey, we observed a red-tailed hawk perched low in a tree at the site with behavior and characteristics suggestive of rodenticide poisoning. We recommend that Reserve administrators coordinate with nearby landowners to reduce rodenticide use, which can poison and injure non-target predators, and urge them to switch to live trapping of undesirable rodents.</w:t>
      </w:r>
    </w:p>
    <w:p w14:paraId="55E73A1F" w14:textId="78F68427" w:rsidR="001F7469" w:rsidRPr="003628C3" w:rsidRDefault="001F7469">
      <w:pPr>
        <w:rPr>
          <w:rFonts w:ascii="Corbel" w:eastAsia="Calibri" w:hAnsi="Corbel" w:cs="Calibri"/>
          <w:color w:val="auto"/>
          <w:sz w:val="24"/>
          <w:szCs w:val="24"/>
        </w:rPr>
      </w:pPr>
      <w:r w:rsidRPr="003628C3">
        <w:rPr>
          <w:rFonts w:ascii="Corbel" w:eastAsia="Calibri" w:hAnsi="Corbel" w:cs="Calibri"/>
          <w:color w:val="auto"/>
          <w:sz w:val="24"/>
          <w:szCs w:val="24"/>
        </w:rPr>
        <w:br w:type="page"/>
      </w:r>
    </w:p>
    <w:p w14:paraId="22AD8890" w14:textId="77777777" w:rsidR="00540321" w:rsidRPr="003628C3" w:rsidRDefault="008B507A" w:rsidP="0034697C">
      <w:pPr>
        <w:pStyle w:val="Heading3"/>
        <w:rPr>
          <w:color w:val="auto"/>
        </w:rPr>
      </w:pPr>
      <w:bookmarkStart w:id="88" w:name="_Toc478055664"/>
      <w:r w:rsidRPr="003628C3">
        <w:rPr>
          <w:b/>
          <w:color w:val="auto"/>
          <w:u w:val="single"/>
        </w:rPr>
        <w:lastRenderedPageBreak/>
        <w:t>Site 2 - Blue Schist Spring</w:t>
      </w:r>
      <w:bookmarkEnd w:id="88"/>
    </w:p>
    <w:p w14:paraId="765CB2DB" w14:textId="77777777" w:rsidR="00540321" w:rsidRPr="003628C3" w:rsidRDefault="008B507A">
      <w:pPr>
        <w:jc w:val="both"/>
        <w:rPr>
          <w:rFonts w:ascii="Corbel" w:eastAsia="Calibri" w:hAnsi="Corbel" w:cs="Calibri"/>
          <w:b/>
          <w:color w:val="auto"/>
          <w:sz w:val="24"/>
          <w:szCs w:val="24"/>
        </w:rPr>
      </w:pPr>
      <w:r w:rsidRPr="003628C3">
        <w:rPr>
          <w:rFonts w:ascii="Corbel" w:hAnsi="Corbel"/>
          <w:noProof/>
          <w:color w:val="auto"/>
          <w:sz w:val="24"/>
          <w:szCs w:val="24"/>
        </w:rPr>
        <w:drawing>
          <wp:inline distT="114300" distB="114300" distL="114300" distR="114300" wp14:anchorId="5EDCB695" wp14:editId="0F9FD6C4">
            <wp:extent cx="2862263" cy="2146697"/>
            <wp:effectExtent l="0" t="0" r="0" b="0"/>
            <wp:docPr id="18" name="image38.jpg"/>
            <wp:cNvGraphicFramePr/>
            <a:graphic xmlns:a="http://schemas.openxmlformats.org/drawingml/2006/main">
              <a:graphicData uri="http://schemas.openxmlformats.org/drawingml/2006/picture">
                <pic:pic xmlns:pic="http://schemas.openxmlformats.org/drawingml/2006/picture">
                  <pic:nvPicPr>
                    <pic:cNvPr id="1" name="image38.jpg"/>
                    <pic:cNvPicPr preferRelativeResize="0"/>
                  </pic:nvPicPr>
                  <pic:blipFill>
                    <a:blip r:embed="rId17"/>
                    <a:srcRect/>
                    <a:stretch>
                      <a:fillRect/>
                    </a:stretch>
                  </pic:blipFill>
                  <pic:spPr>
                    <a:xfrm>
                      <a:off x="0" y="0"/>
                      <a:ext cx="2862263" cy="2146697"/>
                    </a:xfrm>
                    <a:prstGeom prst="rect">
                      <a:avLst/>
                    </a:prstGeom>
                    <a:ln/>
                  </pic:spPr>
                </pic:pic>
              </a:graphicData>
            </a:graphic>
          </wp:inline>
        </w:drawing>
      </w:r>
      <w:r w:rsidRPr="003628C3">
        <w:rPr>
          <w:rFonts w:ascii="Corbel" w:hAnsi="Corbel"/>
          <w:noProof/>
          <w:color w:val="auto"/>
          <w:sz w:val="24"/>
          <w:szCs w:val="24"/>
        </w:rPr>
        <w:drawing>
          <wp:inline distT="114300" distB="114300" distL="114300" distR="114300" wp14:anchorId="6A2A59EA" wp14:editId="444113C2">
            <wp:extent cx="2843213" cy="2141762"/>
            <wp:effectExtent l="0" t="0" r="0" b="0"/>
            <wp:docPr id="3" name="image23.jpg"/>
            <wp:cNvGraphicFramePr/>
            <a:graphic xmlns:a="http://schemas.openxmlformats.org/drawingml/2006/main">
              <a:graphicData uri="http://schemas.openxmlformats.org/drawingml/2006/picture">
                <pic:pic xmlns:pic="http://schemas.openxmlformats.org/drawingml/2006/picture">
                  <pic:nvPicPr>
                    <pic:cNvPr id="2" name="image23.jpg"/>
                    <pic:cNvPicPr preferRelativeResize="0"/>
                  </pic:nvPicPr>
                  <pic:blipFill>
                    <a:blip r:embed="rId18"/>
                    <a:srcRect/>
                    <a:stretch>
                      <a:fillRect/>
                    </a:stretch>
                  </pic:blipFill>
                  <pic:spPr>
                    <a:xfrm>
                      <a:off x="0" y="0"/>
                      <a:ext cx="2843213" cy="2141762"/>
                    </a:xfrm>
                    <a:prstGeom prst="rect">
                      <a:avLst/>
                    </a:prstGeom>
                    <a:ln/>
                  </pic:spPr>
                </pic:pic>
              </a:graphicData>
            </a:graphic>
          </wp:inline>
        </w:drawing>
      </w:r>
    </w:p>
    <w:p w14:paraId="5D4684C0" w14:textId="77777777" w:rsidR="00540321" w:rsidRPr="003628C3" w:rsidRDefault="008B507A">
      <w:pPr>
        <w:jc w:val="both"/>
        <w:rPr>
          <w:rFonts w:ascii="Corbel" w:eastAsia="Calibri" w:hAnsi="Corbel" w:cs="Calibri"/>
          <w:color w:val="auto"/>
          <w:sz w:val="24"/>
          <w:szCs w:val="24"/>
        </w:rPr>
      </w:pPr>
      <w:r w:rsidRPr="003628C3">
        <w:rPr>
          <w:rFonts w:ascii="Corbel" w:eastAsia="Calibri" w:hAnsi="Corbel" w:cs="Calibri"/>
          <w:color w:val="auto"/>
          <w:sz w:val="24"/>
          <w:szCs w:val="24"/>
        </w:rPr>
        <w:t>Left: Blue Schist site on February 18, 2017.</w:t>
      </w:r>
    </w:p>
    <w:p w14:paraId="755FAA11" w14:textId="77777777" w:rsidR="00540321" w:rsidRPr="003628C3" w:rsidRDefault="008B507A">
      <w:pPr>
        <w:jc w:val="both"/>
        <w:rPr>
          <w:rFonts w:ascii="Corbel" w:eastAsia="Calibri" w:hAnsi="Corbel" w:cs="Calibri"/>
          <w:color w:val="auto"/>
          <w:sz w:val="24"/>
          <w:szCs w:val="24"/>
        </w:rPr>
      </w:pPr>
      <w:r w:rsidRPr="003628C3">
        <w:rPr>
          <w:rFonts w:ascii="Corbel" w:eastAsia="Calibri" w:hAnsi="Corbel" w:cs="Calibri"/>
          <w:color w:val="auto"/>
          <w:sz w:val="24"/>
          <w:szCs w:val="24"/>
        </w:rPr>
        <w:t>Right: Blue Schist site on March 18, 2017.</w:t>
      </w:r>
    </w:p>
    <w:p w14:paraId="720C32BA" w14:textId="77777777" w:rsidR="00540321" w:rsidRPr="003628C3" w:rsidRDefault="00540321">
      <w:pPr>
        <w:jc w:val="both"/>
        <w:rPr>
          <w:rFonts w:ascii="Corbel" w:eastAsia="Calibri" w:hAnsi="Corbel" w:cs="Calibri"/>
          <w:color w:val="auto"/>
          <w:sz w:val="24"/>
          <w:szCs w:val="24"/>
        </w:rPr>
      </w:pPr>
    </w:p>
    <w:p w14:paraId="590300C8" w14:textId="77777777" w:rsidR="00540321" w:rsidRPr="003628C3" w:rsidRDefault="008B507A">
      <w:pPr>
        <w:jc w:val="both"/>
        <w:rPr>
          <w:rFonts w:ascii="Corbel" w:eastAsia="Calibri" w:hAnsi="Corbel" w:cs="Calibri"/>
          <w:b/>
          <w:color w:val="auto"/>
          <w:sz w:val="24"/>
          <w:szCs w:val="24"/>
        </w:rPr>
      </w:pPr>
      <w:r w:rsidRPr="003628C3">
        <w:rPr>
          <w:rFonts w:ascii="Corbel" w:eastAsia="Calibri" w:hAnsi="Corbel" w:cs="Calibri"/>
          <w:b/>
          <w:color w:val="auto"/>
          <w:sz w:val="24"/>
          <w:szCs w:val="24"/>
        </w:rPr>
        <w:t>Amphibian habitat suitability:</w:t>
      </w:r>
    </w:p>
    <w:p w14:paraId="6341D232" w14:textId="286A4B72" w:rsidR="00540321" w:rsidRPr="003628C3" w:rsidRDefault="008B507A">
      <w:pPr>
        <w:jc w:val="both"/>
        <w:rPr>
          <w:rFonts w:ascii="Corbel" w:eastAsia="Calibri" w:hAnsi="Corbel" w:cs="Calibri"/>
          <w:color w:val="auto"/>
          <w:sz w:val="24"/>
          <w:szCs w:val="24"/>
        </w:rPr>
      </w:pPr>
      <w:r w:rsidRPr="003628C3">
        <w:rPr>
          <w:rFonts w:ascii="Corbel" w:eastAsia="Calibri" w:hAnsi="Corbel" w:cs="Calibri"/>
          <w:color w:val="auto"/>
          <w:sz w:val="24"/>
          <w:szCs w:val="24"/>
        </w:rPr>
        <w:t xml:space="preserve">Spring water is collected and piped into a pool that is approximately 1 meter in diameter and 0.3 meters deep with a mud and gravel bottom and bank.  The spring pool is next to a large grass area </w:t>
      </w:r>
      <w:del w:id="89" w:author="Emily Wilson" w:date="2017-03-23T20:33:00Z">
        <w:r w:rsidRPr="003628C3" w:rsidDel="0053642D">
          <w:rPr>
            <w:rFonts w:ascii="Corbel" w:eastAsia="Calibri" w:hAnsi="Corbel" w:cs="Calibri"/>
            <w:color w:val="auto"/>
            <w:sz w:val="24"/>
            <w:szCs w:val="24"/>
          </w:rPr>
          <w:delText xml:space="preserve">that used to be a parking lot </w:delText>
        </w:r>
      </w:del>
      <w:r w:rsidRPr="003628C3">
        <w:rPr>
          <w:rFonts w:ascii="Corbel" w:eastAsia="Calibri" w:hAnsi="Corbel" w:cs="Calibri"/>
          <w:color w:val="auto"/>
          <w:sz w:val="24"/>
          <w:szCs w:val="24"/>
        </w:rPr>
        <w:t xml:space="preserve">and is approximately 100 meters from the streambed.  The water is available year-round, which is valuable because the nearby creek quickly becomes dry after rains.  However, the spring pool is likely not large enough for any amphibians other than a Pacific chorus frog to breed in.  The water level fluctuates slightly but </w:t>
      </w:r>
      <w:ins w:id="90" w:author="Emily Wilson" w:date="2017-03-23T20:33:00Z">
        <w:r w:rsidR="0053642D">
          <w:rPr>
            <w:rFonts w:ascii="Corbel" w:eastAsia="Calibri" w:hAnsi="Corbel" w:cs="Calibri"/>
            <w:color w:val="auto"/>
            <w:sz w:val="24"/>
            <w:szCs w:val="24"/>
          </w:rPr>
          <w:t xml:space="preserve">it </w:t>
        </w:r>
      </w:ins>
      <w:r w:rsidRPr="003628C3">
        <w:rPr>
          <w:rFonts w:ascii="Corbel" w:eastAsia="Calibri" w:hAnsi="Corbel" w:cs="Calibri"/>
          <w:color w:val="auto"/>
          <w:sz w:val="24"/>
          <w:szCs w:val="24"/>
        </w:rPr>
        <w:t xml:space="preserve">appears to remain at least several inches deep year round.  </w:t>
      </w:r>
    </w:p>
    <w:p w14:paraId="6F29A453" w14:textId="77777777" w:rsidR="00540321" w:rsidRPr="003628C3" w:rsidRDefault="00540321">
      <w:pPr>
        <w:jc w:val="both"/>
        <w:rPr>
          <w:rFonts w:ascii="Corbel" w:eastAsia="Calibri" w:hAnsi="Corbel" w:cs="Calibri"/>
          <w:color w:val="auto"/>
          <w:sz w:val="24"/>
          <w:szCs w:val="24"/>
        </w:rPr>
      </w:pPr>
    </w:p>
    <w:p w14:paraId="2B91EE07" w14:textId="77777777" w:rsidR="00540321" w:rsidRPr="003628C3" w:rsidRDefault="008B507A">
      <w:pPr>
        <w:jc w:val="both"/>
        <w:rPr>
          <w:rFonts w:ascii="Corbel" w:eastAsia="Calibri" w:hAnsi="Corbel" w:cs="Calibri"/>
          <w:color w:val="auto"/>
          <w:sz w:val="24"/>
          <w:szCs w:val="24"/>
        </w:rPr>
      </w:pPr>
      <w:r w:rsidRPr="003628C3">
        <w:rPr>
          <w:rFonts w:ascii="Corbel" w:eastAsia="Calibri" w:hAnsi="Corbel" w:cs="Calibri"/>
          <w:color w:val="auto"/>
          <w:sz w:val="24"/>
          <w:szCs w:val="24"/>
        </w:rPr>
        <w:t xml:space="preserve">We conducted 3 day surveys and 3 night surveys at this site between January 21 and March 18 2017. No amphibians were observed or heard during the surveys.  However, one Western toad was observed on the March 18 day survey on the road approximately 30 meters from the spring.  The western toad was tucked into a rodent hole in the middle of the road.  </w:t>
      </w:r>
    </w:p>
    <w:p w14:paraId="18654F59" w14:textId="77777777" w:rsidR="00540321" w:rsidRPr="003628C3" w:rsidRDefault="00540321">
      <w:pPr>
        <w:jc w:val="both"/>
        <w:rPr>
          <w:rFonts w:ascii="Corbel" w:eastAsia="Calibri" w:hAnsi="Corbel" w:cs="Calibri"/>
          <w:color w:val="auto"/>
          <w:sz w:val="24"/>
          <w:szCs w:val="24"/>
        </w:rPr>
      </w:pPr>
    </w:p>
    <w:p w14:paraId="01A1C3C8" w14:textId="0B5C34CF" w:rsidR="00540321" w:rsidRPr="003628C3" w:rsidRDefault="008B507A">
      <w:pPr>
        <w:jc w:val="both"/>
        <w:rPr>
          <w:rFonts w:ascii="Corbel" w:eastAsia="Calibri" w:hAnsi="Corbel" w:cs="Calibri"/>
          <w:color w:val="auto"/>
          <w:sz w:val="24"/>
          <w:szCs w:val="24"/>
        </w:rPr>
      </w:pPr>
      <w:r w:rsidRPr="003628C3">
        <w:rPr>
          <w:rFonts w:ascii="Corbel" w:eastAsia="Calibri" w:hAnsi="Corbel" w:cs="Calibri"/>
          <w:b/>
          <w:color w:val="auto"/>
          <w:sz w:val="24"/>
          <w:szCs w:val="24"/>
        </w:rPr>
        <w:t xml:space="preserve">Total amphibian observations at Blue Schist Spring: </w:t>
      </w:r>
      <w:r w:rsidRPr="003628C3">
        <w:rPr>
          <w:rFonts w:ascii="Corbel" w:eastAsia="Calibri" w:hAnsi="Corbel" w:cs="Calibri"/>
          <w:color w:val="auto"/>
          <w:sz w:val="24"/>
          <w:szCs w:val="24"/>
        </w:rPr>
        <w:t>0</w:t>
      </w:r>
    </w:p>
    <w:p w14:paraId="35E076D8" w14:textId="77777777" w:rsidR="00540321" w:rsidRPr="003628C3" w:rsidRDefault="00540321">
      <w:pPr>
        <w:jc w:val="both"/>
        <w:rPr>
          <w:rFonts w:ascii="Corbel" w:eastAsia="Calibri" w:hAnsi="Corbel" w:cs="Calibri"/>
          <w:color w:val="auto"/>
          <w:sz w:val="24"/>
          <w:szCs w:val="24"/>
        </w:rPr>
      </w:pPr>
    </w:p>
    <w:p w14:paraId="3F2DD1F7" w14:textId="5A96FD72" w:rsidR="00540321" w:rsidRPr="003628C3" w:rsidRDefault="008B507A">
      <w:pPr>
        <w:jc w:val="both"/>
        <w:rPr>
          <w:rFonts w:ascii="Corbel" w:eastAsia="Calibri" w:hAnsi="Corbel" w:cs="Calibri"/>
          <w:color w:val="auto"/>
          <w:sz w:val="24"/>
          <w:szCs w:val="24"/>
        </w:rPr>
      </w:pPr>
      <w:r w:rsidRPr="003628C3">
        <w:rPr>
          <w:rFonts w:ascii="Corbel" w:eastAsia="Calibri" w:hAnsi="Corbel" w:cs="Calibri"/>
          <w:b/>
          <w:color w:val="auto"/>
          <w:sz w:val="24"/>
          <w:szCs w:val="24"/>
        </w:rPr>
        <w:t xml:space="preserve">Non-native species: </w:t>
      </w:r>
      <w:r w:rsidRPr="003628C3">
        <w:rPr>
          <w:rFonts w:ascii="Corbel" w:eastAsia="Calibri" w:hAnsi="Corbel" w:cs="Calibri"/>
          <w:color w:val="auto"/>
          <w:sz w:val="24"/>
          <w:szCs w:val="24"/>
        </w:rPr>
        <w:t>None observed.</w:t>
      </w:r>
    </w:p>
    <w:p w14:paraId="5BDCC65F" w14:textId="77777777" w:rsidR="00540321" w:rsidRPr="003628C3" w:rsidRDefault="00540321">
      <w:pPr>
        <w:jc w:val="both"/>
        <w:rPr>
          <w:rFonts w:ascii="Corbel" w:eastAsia="Calibri" w:hAnsi="Corbel" w:cs="Calibri"/>
          <w:color w:val="auto"/>
          <w:sz w:val="24"/>
          <w:szCs w:val="24"/>
        </w:rPr>
      </w:pPr>
    </w:p>
    <w:p w14:paraId="3FB31BF4" w14:textId="77777777" w:rsidR="00540321" w:rsidRPr="003628C3" w:rsidRDefault="008B507A">
      <w:pPr>
        <w:jc w:val="both"/>
        <w:rPr>
          <w:rFonts w:ascii="Corbel" w:eastAsia="Calibri" w:hAnsi="Corbel" w:cs="Calibri"/>
          <w:b/>
          <w:color w:val="auto"/>
          <w:sz w:val="24"/>
          <w:szCs w:val="24"/>
          <w:u w:val="single"/>
        </w:rPr>
      </w:pPr>
      <w:r w:rsidRPr="003628C3">
        <w:rPr>
          <w:rFonts w:ascii="Corbel" w:eastAsia="Calibri" w:hAnsi="Corbel" w:cs="Calibri"/>
          <w:b/>
          <w:color w:val="auto"/>
          <w:sz w:val="24"/>
          <w:szCs w:val="24"/>
        </w:rPr>
        <w:t>Recommendations:</w:t>
      </w:r>
      <w:r w:rsidRPr="003628C3">
        <w:rPr>
          <w:rFonts w:ascii="Corbel" w:eastAsia="Calibri" w:hAnsi="Corbel" w:cs="Calibri"/>
          <w:b/>
          <w:color w:val="auto"/>
          <w:sz w:val="24"/>
          <w:szCs w:val="24"/>
          <w:u w:val="single"/>
        </w:rPr>
        <w:t xml:space="preserve"> </w:t>
      </w:r>
    </w:p>
    <w:p w14:paraId="554439A1" w14:textId="77777777" w:rsidR="00540321" w:rsidRPr="003628C3" w:rsidRDefault="008B507A">
      <w:pPr>
        <w:jc w:val="both"/>
        <w:rPr>
          <w:rFonts w:ascii="Corbel" w:eastAsia="Calibri" w:hAnsi="Corbel" w:cs="Calibri"/>
          <w:b/>
          <w:color w:val="auto"/>
          <w:sz w:val="24"/>
          <w:szCs w:val="24"/>
          <w:u w:val="single"/>
        </w:rPr>
      </w:pPr>
      <w:r w:rsidRPr="003628C3">
        <w:rPr>
          <w:rFonts w:ascii="Corbel" w:eastAsia="Calibri" w:hAnsi="Corbel" w:cs="Calibri"/>
          <w:color w:val="auto"/>
          <w:sz w:val="24"/>
          <w:szCs w:val="24"/>
        </w:rPr>
        <w:t xml:space="preserve">This spring pool should be kept with water year round for both refugia and breeding.  </w:t>
      </w:r>
    </w:p>
    <w:p w14:paraId="3563B519" w14:textId="2E4AD532" w:rsidR="001F7469" w:rsidRPr="003628C3" w:rsidRDefault="001F7469">
      <w:pPr>
        <w:rPr>
          <w:rFonts w:ascii="Corbel" w:eastAsia="Calibri" w:hAnsi="Corbel" w:cs="Calibri"/>
          <w:b/>
          <w:color w:val="auto"/>
          <w:sz w:val="24"/>
          <w:szCs w:val="24"/>
          <w:u w:val="single"/>
        </w:rPr>
      </w:pPr>
      <w:r w:rsidRPr="003628C3">
        <w:rPr>
          <w:rFonts w:ascii="Corbel" w:eastAsia="Calibri" w:hAnsi="Corbel" w:cs="Calibri"/>
          <w:b/>
          <w:color w:val="auto"/>
          <w:sz w:val="24"/>
          <w:szCs w:val="24"/>
          <w:u w:val="single"/>
        </w:rPr>
        <w:br w:type="page"/>
      </w:r>
    </w:p>
    <w:p w14:paraId="07E1B2A3" w14:textId="77777777" w:rsidR="00540321" w:rsidRPr="003628C3" w:rsidRDefault="00540321">
      <w:pPr>
        <w:jc w:val="both"/>
        <w:rPr>
          <w:rFonts w:ascii="Corbel" w:eastAsia="Calibri" w:hAnsi="Corbel" w:cs="Calibri"/>
          <w:b/>
          <w:color w:val="auto"/>
          <w:sz w:val="24"/>
          <w:szCs w:val="24"/>
          <w:u w:val="single"/>
        </w:rPr>
      </w:pPr>
    </w:p>
    <w:p w14:paraId="4D27513B" w14:textId="77777777" w:rsidR="00540321" w:rsidRPr="003628C3" w:rsidRDefault="008B507A" w:rsidP="0034697C">
      <w:pPr>
        <w:pStyle w:val="Heading3"/>
        <w:rPr>
          <w:color w:val="auto"/>
        </w:rPr>
      </w:pPr>
      <w:bookmarkStart w:id="91" w:name="_Toc478055665"/>
      <w:r w:rsidRPr="003628C3">
        <w:rPr>
          <w:color w:val="auto"/>
        </w:rPr>
        <w:t>Site 3 - Cloud’s Rest Pond</w:t>
      </w:r>
      <w:bookmarkEnd w:id="91"/>
    </w:p>
    <w:p w14:paraId="78641368" w14:textId="77777777" w:rsidR="00540321" w:rsidRPr="003628C3" w:rsidRDefault="008B507A">
      <w:pPr>
        <w:jc w:val="both"/>
        <w:rPr>
          <w:rFonts w:ascii="Corbel" w:eastAsia="Calibri" w:hAnsi="Corbel" w:cs="Calibri"/>
          <w:b/>
          <w:color w:val="auto"/>
          <w:sz w:val="24"/>
          <w:szCs w:val="24"/>
        </w:rPr>
      </w:pPr>
      <w:r w:rsidRPr="003628C3">
        <w:rPr>
          <w:rFonts w:ascii="Corbel" w:hAnsi="Corbel"/>
          <w:noProof/>
          <w:color w:val="auto"/>
          <w:sz w:val="24"/>
          <w:szCs w:val="24"/>
        </w:rPr>
        <w:drawing>
          <wp:inline distT="114300" distB="114300" distL="114300" distR="114300" wp14:anchorId="22510AF3" wp14:editId="1A1DCC0B">
            <wp:extent cx="2833688" cy="2187570"/>
            <wp:effectExtent l="0" t="0" r="0" b="0"/>
            <wp:docPr id="21"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9"/>
                    <a:srcRect/>
                    <a:stretch>
                      <a:fillRect/>
                    </a:stretch>
                  </pic:blipFill>
                  <pic:spPr>
                    <a:xfrm>
                      <a:off x="0" y="0"/>
                      <a:ext cx="2833688" cy="2187570"/>
                    </a:xfrm>
                    <a:prstGeom prst="rect">
                      <a:avLst/>
                    </a:prstGeom>
                    <a:ln/>
                  </pic:spPr>
                </pic:pic>
              </a:graphicData>
            </a:graphic>
          </wp:inline>
        </w:drawing>
      </w:r>
      <w:r w:rsidRPr="003628C3">
        <w:rPr>
          <w:rFonts w:ascii="Corbel" w:hAnsi="Corbel"/>
          <w:noProof/>
          <w:color w:val="auto"/>
          <w:sz w:val="24"/>
          <w:szCs w:val="24"/>
        </w:rPr>
        <w:drawing>
          <wp:inline distT="114300" distB="114300" distL="114300" distR="114300" wp14:anchorId="04298B94" wp14:editId="48DC6E7A">
            <wp:extent cx="2924154" cy="2195513"/>
            <wp:effectExtent l="0" t="0" r="0" b="0"/>
            <wp:docPr id="10"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20"/>
                    <a:srcRect/>
                    <a:stretch>
                      <a:fillRect/>
                    </a:stretch>
                  </pic:blipFill>
                  <pic:spPr>
                    <a:xfrm>
                      <a:off x="0" y="0"/>
                      <a:ext cx="2924154" cy="2195513"/>
                    </a:xfrm>
                    <a:prstGeom prst="rect">
                      <a:avLst/>
                    </a:prstGeom>
                    <a:ln/>
                  </pic:spPr>
                </pic:pic>
              </a:graphicData>
            </a:graphic>
          </wp:inline>
        </w:drawing>
      </w:r>
    </w:p>
    <w:p w14:paraId="324967DB" w14:textId="77777777" w:rsidR="00540321" w:rsidRPr="003628C3" w:rsidRDefault="008B507A">
      <w:pPr>
        <w:jc w:val="both"/>
        <w:rPr>
          <w:rFonts w:ascii="Corbel" w:eastAsia="Calibri" w:hAnsi="Corbel" w:cs="Calibri"/>
          <w:color w:val="auto"/>
          <w:sz w:val="24"/>
          <w:szCs w:val="24"/>
        </w:rPr>
      </w:pPr>
      <w:r w:rsidRPr="003628C3">
        <w:rPr>
          <w:rFonts w:ascii="Corbel" w:eastAsia="Calibri" w:hAnsi="Corbel" w:cs="Calibri"/>
          <w:color w:val="auto"/>
          <w:sz w:val="24"/>
          <w:szCs w:val="24"/>
        </w:rPr>
        <w:t>Left: Cloud’s Rest Pond on March 18, 2017.</w:t>
      </w:r>
    </w:p>
    <w:p w14:paraId="452205C3" w14:textId="77777777" w:rsidR="00540321" w:rsidRPr="003628C3" w:rsidRDefault="008B507A">
      <w:pPr>
        <w:jc w:val="both"/>
        <w:rPr>
          <w:rFonts w:ascii="Corbel" w:eastAsia="Calibri" w:hAnsi="Corbel" w:cs="Calibri"/>
          <w:color w:val="auto"/>
          <w:sz w:val="24"/>
          <w:szCs w:val="24"/>
        </w:rPr>
      </w:pPr>
      <w:r w:rsidRPr="003628C3">
        <w:rPr>
          <w:rFonts w:ascii="Corbel" w:eastAsia="Calibri" w:hAnsi="Corbel" w:cs="Calibri"/>
          <w:color w:val="auto"/>
          <w:sz w:val="24"/>
          <w:szCs w:val="24"/>
        </w:rPr>
        <w:t xml:space="preserve">Right: Cloud’s Rest pond on February 18th, 2017.  </w:t>
      </w:r>
    </w:p>
    <w:p w14:paraId="4543F570" w14:textId="77777777" w:rsidR="00540321" w:rsidRPr="003628C3" w:rsidRDefault="00540321">
      <w:pPr>
        <w:jc w:val="both"/>
        <w:rPr>
          <w:rFonts w:ascii="Corbel" w:eastAsia="Calibri" w:hAnsi="Corbel" w:cs="Calibri"/>
          <w:color w:val="auto"/>
          <w:sz w:val="24"/>
          <w:szCs w:val="24"/>
        </w:rPr>
      </w:pPr>
    </w:p>
    <w:p w14:paraId="5B2B9D3B" w14:textId="77777777" w:rsidR="00540321" w:rsidRPr="003628C3" w:rsidRDefault="008B507A">
      <w:pPr>
        <w:jc w:val="both"/>
        <w:rPr>
          <w:rFonts w:ascii="Corbel" w:eastAsia="Calibri" w:hAnsi="Corbel" w:cs="Calibri"/>
          <w:b/>
          <w:color w:val="auto"/>
          <w:sz w:val="24"/>
          <w:szCs w:val="24"/>
        </w:rPr>
      </w:pPr>
      <w:r w:rsidRPr="003628C3">
        <w:rPr>
          <w:rFonts w:ascii="Corbel" w:eastAsia="Calibri" w:hAnsi="Corbel" w:cs="Calibri"/>
          <w:b/>
          <w:color w:val="auto"/>
          <w:sz w:val="24"/>
          <w:szCs w:val="24"/>
        </w:rPr>
        <w:t>Amphibian habitat suitability:</w:t>
      </w:r>
    </w:p>
    <w:p w14:paraId="333BCE94" w14:textId="77777777" w:rsidR="00540321" w:rsidRPr="003628C3" w:rsidRDefault="008B507A">
      <w:pPr>
        <w:jc w:val="both"/>
        <w:rPr>
          <w:rFonts w:ascii="Corbel" w:eastAsia="Calibri" w:hAnsi="Corbel" w:cs="Calibri"/>
          <w:color w:val="auto"/>
          <w:sz w:val="24"/>
          <w:szCs w:val="24"/>
        </w:rPr>
      </w:pPr>
      <w:r w:rsidRPr="003628C3">
        <w:rPr>
          <w:rFonts w:ascii="Corbel" w:eastAsia="Calibri" w:hAnsi="Corbel" w:cs="Calibri"/>
          <w:color w:val="auto"/>
          <w:sz w:val="24"/>
          <w:szCs w:val="24"/>
        </w:rPr>
        <w:t xml:space="preserve">This site is an ephemeral pond in the northernmost portion of Sedgwick Reserve.  The pond is in a hilly setting dominated by grasses and other short shrub vegetation with some rock outcrops.  There is small spring above the pond but it is not enough to flow into or feed the pond.  Following rains, the pond is formed in a large depression along a creek, approximately 26.5 meters in diameter at its widest point.  The pond was dry in November but was holding water at the first survey on January 21, which occurred after heavy rains.  It remained wetted throughout the survey period, although the creek went dry by the last visit on March 18.  </w:t>
      </w:r>
    </w:p>
    <w:p w14:paraId="1870DE0F" w14:textId="77777777" w:rsidR="00540321" w:rsidRPr="003628C3" w:rsidRDefault="00540321">
      <w:pPr>
        <w:jc w:val="both"/>
        <w:rPr>
          <w:rFonts w:ascii="Corbel" w:eastAsia="Calibri" w:hAnsi="Corbel" w:cs="Calibri"/>
          <w:color w:val="auto"/>
          <w:sz w:val="24"/>
          <w:szCs w:val="24"/>
        </w:rPr>
      </w:pPr>
    </w:p>
    <w:p w14:paraId="3D039434" w14:textId="77777777" w:rsidR="00540321" w:rsidRPr="003628C3" w:rsidRDefault="008B507A">
      <w:pPr>
        <w:jc w:val="both"/>
        <w:rPr>
          <w:rFonts w:ascii="Corbel" w:eastAsia="Calibri" w:hAnsi="Corbel" w:cs="Calibri"/>
          <w:color w:val="auto"/>
          <w:sz w:val="24"/>
          <w:szCs w:val="24"/>
        </w:rPr>
      </w:pPr>
      <w:r w:rsidRPr="003628C3">
        <w:rPr>
          <w:rFonts w:ascii="Corbel" w:eastAsia="Calibri" w:hAnsi="Corbel" w:cs="Calibri"/>
          <w:color w:val="auto"/>
          <w:sz w:val="24"/>
          <w:szCs w:val="24"/>
        </w:rPr>
        <w:t xml:space="preserve">We conducted 3 day surveys and 3 night surveys at this site between January 21 and March 18 2017. Calling male Pacific chorus frogs were observed in and around the pond on each night survey.  There were at least ten male Pacific chorus frogs at this site calling on the March 17 night survey.  The Pacific chorus frogs appear to be successfully breeding at this site because tadpoles were observed in the pond on the March 18 survey.  The area does have Western toads, as some were seen on Figueroa Mountain Road on the way to the site, but those toads were about a mile from the site.  </w:t>
      </w:r>
    </w:p>
    <w:p w14:paraId="4D5975EB" w14:textId="77777777" w:rsidR="00540321" w:rsidRDefault="00540321">
      <w:pPr>
        <w:jc w:val="both"/>
        <w:rPr>
          <w:rFonts w:ascii="Corbel" w:eastAsia="Calibri" w:hAnsi="Corbel" w:cs="Calibri"/>
          <w:color w:val="auto"/>
          <w:sz w:val="24"/>
          <w:szCs w:val="24"/>
        </w:rPr>
      </w:pPr>
    </w:p>
    <w:p w14:paraId="30203FF3" w14:textId="77777777" w:rsidR="003628C3" w:rsidRDefault="003628C3">
      <w:pPr>
        <w:jc w:val="both"/>
        <w:rPr>
          <w:rFonts w:ascii="Corbel" w:eastAsia="Calibri" w:hAnsi="Corbel" w:cs="Calibri"/>
          <w:color w:val="auto"/>
          <w:sz w:val="24"/>
          <w:szCs w:val="24"/>
        </w:rPr>
      </w:pPr>
    </w:p>
    <w:p w14:paraId="60420AF1" w14:textId="77777777" w:rsidR="003628C3" w:rsidRDefault="003628C3">
      <w:pPr>
        <w:jc w:val="both"/>
        <w:rPr>
          <w:rFonts w:ascii="Corbel" w:eastAsia="Calibri" w:hAnsi="Corbel" w:cs="Calibri"/>
          <w:color w:val="auto"/>
          <w:sz w:val="24"/>
          <w:szCs w:val="24"/>
        </w:rPr>
      </w:pPr>
    </w:p>
    <w:p w14:paraId="60AAAC32" w14:textId="77777777" w:rsidR="003628C3" w:rsidRDefault="003628C3">
      <w:pPr>
        <w:jc w:val="both"/>
        <w:rPr>
          <w:rFonts w:ascii="Corbel" w:eastAsia="Calibri" w:hAnsi="Corbel" w:cs="Calibri"/>
          <w:color w:val="auto"/>
          <w:sz w:val="24"/>
          <w:szCs w:val="24"/>
        </w:rPr>
      </w:pPr>
    </w:p>
    <w:p w14:paraId="0E9CE28B" w14:textId="77777777" w:rsidR="003628C3" w:rsidRDefault="003628C3">
      <w:pPr>
        <w:jc w:val="both"/>
        <w:rPr>
          <w:rFonts w:ascii="Corbel" w:eastAsia="Calibri" w:hAnsi="Corbel" w:cs="Calibri"/>
          <w:color w:val="auto"/>
          <w:sz w:val="24"/>
          <w:szCs w:val="24"/>
        </w:rPr>
      </w:pPr>
    </w:p>
    <w:p w14:paraId="33ABA2F2" w14:textId="77777777" w:rsidR="003628C3" w:rsidRPr="003628C3" w:rsidRDefault="003628C3">
      <w:pPr>
        <w:jc w:val="both"/>
        <w:rPr>
          <w:rFonts w:ascii="Corbel" w:eastAsia="Calibri" w:hAnsi="Corbel" w:cs="Calibri"/>
          <w:color w:val="auto"/>
          <w:sz w:val="24"/>
          <w:szCs w:val="24"/>
        </w:rPr>
      </w:pPr>
    </w:p>
    <w:p w14:paraId="7C0D88D7" w14:textId="77777777" w:rsidR="00540321" w:rsidRPr="003628C3" w:rsidRDefault="008B507A">
      <w:pPr>
        <w:jc w:val="both"/>
        <w:rPr>
          <w:rFonts w:ascii="Corbel" w:eastAsia="Calibri" w:hAnsi="Corbel" w:cs="Calibri"/>
          <w:b/>
          <w:color w:val="auto"/>
          <w:sz w:val="24"/>
          <w:szCs w:val="24"/>
        </w:rPr>
      </w:pPr>
      <w:r w:rsidRPr="003628C3">
        <w:rPr>
          <w:rFonts w:ascii="Corbel" w:eastAsia="Calibri" w:hAnsi="Corbel" w:cs="Calibri"/>
          <w:b/>
          <w:color w:val="auto"/>
          <w:sz w:val="24"/>
          <w:szCs w:val="24"/>
        </w:rPr>
        <w:t>Total amphibian observations at Cloud’s Rest Pond:</w:t>
      </w:r>
    </w:p>
    <w:p w14:paraId="2E47A375" w14:textId="77777777" w:rsidR="00540321" w:rsidRPr="003628C3" w:rsidRDefault="00540321">
      <w:pPr>
        <w:jc w:val="both"/>
        <w:rPr>
          <w:rFonts w:ascii="Corbel" w:eastAsia="Calibri" w:hAnsi="Corbel" w:cs="Calibri"/>
          <w:color w:val="auto"/>
          <w:sz w:val="24"/>
          <w:szCs w:val="24"/>
        </w:rPr>
      </w:pP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60"/>
        <w:gridCol w:w="1395"/>
        <w:gridCol w:w="1365"/>
        <w:gridCol w:w="3240"/>
      </w:tblGrid>
      <w:tr w:rsidR="001F7469" w:rsidRPr="003628C3" w14:paraId="3B7F3395" w14:textId="77777777">
        <w:tc>
          <w:tcPr>
            <w:tcW w:w="3360" w:type="dxa"/>
            <w:tcMar>
              <w:top w:w="100" w:type="dxa"/>
              <w:left w:w="100" w:type="dxa"/>
              <w:bottom w:w="100" w:type="dxa"/>
              <w:right w:w="100" w:type="dxa"/>
            </w:tcMar>
          </w:tcPr>
          <w:p w14:paraId="0D568305" w14:textId="77777777" w:rsidR="00540321" w:rsidRPr="003628C3" w:rsidRDefault="008B507A">
            <w:pPr>
              <w:widowControl w:val="0"/>
              <w:spacing w:line="240" w:lineRule="auto"/>
              <w:rPr>
                <w:rFonts w:ascii="Corbel" w:eastAsia="Calibri" w:hAnsi="Corbel" w:cs="Calibri"/>
                <w:b/>
                <w:color w:val="auto"/>
                <w:sz w:val="24"/>
                <w:szCs w:val="24"/>
              </w:rPr>
            </w:pPr>
            <w:r w:rsidRPr="003628C3">
              <w:rPr>
                <w:rFonts w:ascii="Corbel" w:eastAsia="Calibri" w:hAnsi="Corbel" w:cs="Calibri"/>
                <w:b/>
                <w:color w:val="auto"/>
                <w:sz w:val="24"/>
                <w:szCs w:val="24"/>
              </w:rPr>
              <w:t>Species</w:t>
            </w:r>
          </w:p>
        </w:tc>
        <w:tc>
          <w:tcPr>
            <w:tcW w:w="1395" w:type="dxa"/>
            <w:tcMar>
              <w:top w:w="100" w:type="dxa"/>
              <w:left w:w="100" w:type="dxa"/>
              <w:bottom w:w="100" w:type="dxa"/>
              <w:right w:w="100" w:type="dxa"/>
            </w:tcMar>
          </w:tcPr>
          <w:p w14:paraId="4AECFD2E" w14:textId="77777777" w:rsidR="00540321" w:rsidRPr="003628C3" w:rsidRDefault="008B507A">
            <w:pPr>
              <w:widowControl w:val="0"/>
              <w:spacing w:line="240" w:lineRule="auto"/>
              <w:rPr>
                <w:rFonts w:ascii="Corbel" w:eastAsia="Calibri" w:hAnsi="Corbel" w:cs="Calibri"/>
                <w:b/>
                <w:color w:val="auto"/>
                <w:sz w:val="24"/>
                <w:szCs w:val="24"/>
              </w:rPr>
            </w:pPr>
            <w:r w:rsidRPr="003628C3">
              <w:rPr>
                <w:rFonts w:ascii="Corbel" w:eastAsia="Calibri" w:hAnsi="Corbel" w:cs="Calibri"/>
                <w:b/>
                <w:color w:val="auto"/>
                <w:sz w:val="24"/>
                <w:szCs w:val="24"/>
              </w:rPr>
              <w:t>Egg masses</w:t>
            </w:r>
          </w:p>
        </w:tc>
        <w:tc>
          <w:tcPr>
            <w:tcW w:w="1365" w:type="dxa"/>
            <w:tcMar>
              <w:top w:w="100" w:type="dxa"/>
              <w:left w:w="100" w:type="dxa"/>
              <w:bottom w:w="100" w:type="dxa"/>
              <w:right w:w="100" w:type="dxa"/>
            </w:tcMar>
          </w:tcPr>
          <w:p w14:paraId="00B9A78E" w14:textId="77777777" w:rsidR="00540321" w:rsidRPr="003628C3" w:rsidRDefault="008B507A">
            <w:pPr>
              <w:widowControl w:val="0"/>
              <w:spacing w:line="240" w:lineRule="auto"/>
              <w:rPr>
                <w:rFonts w:ascii="Corbel" w:eastAsia="Calibri" w:hAnsi="Corbel" w:cs="Calibri"/>
                <w:b/>
                <w:color w:val="auto"/>
                <w:sz w:val="24"/>
                <w:szCs w:val="24"/>
              </w:rPr>
            </w:pPr>
            <w:r w:rsidRPr="003628C3">
              <w:rPr>
                <w:rFonts w:ascii="Corbel" w:eastAsia="Calibri" w:hAnsi="Corbel" w:cs="Calibri"/>
                <w:b/>
                <w:color w:val="auto"/>
                <w:sz w:val="24"/>
                <w:szCs w:val="24"/>
              </w:rPr>
              <w:t>tadpoles</w:t>
            </w:r>
          </w:p>
        </w:tc>
        <w:tc>
          <w:tcPr>
            <w:tcW w:w="3240" w:type="dxa"/>
            <w:tcMar>
              <w:top w:w="100" w:type="dxa"/>
              <w:left w:w="100" w:type="dxa"/>
              <w:bottom w:w="100" w:type="dxa"/>
              <w:right w:w="100" w:type="dxa"/>
            </w:tcMar>
          </w:tcPr>
          <w:p w14:paraId="6D5D9DE4" w14:textId="77777777" w:rsidR="00540321" w:rsidRPr="003628C3" w:rsidRDefault="008B507A">
            <w:pPr>
              <w:widowControl w:val="0"/>
              <w:spacing w:line="240" w:lineRule="auto"/>
              <w:rPr>
                <w:rFonts w:ascii="Corbel" w:eastAsia="Calibri" w:hAnsi="Corbel" w:cs="Calibri"/>
                <w:b/>
                <w:color w:val="auto"/>
                <w:sz w:val="24"/>
                <w:szCs w:val="24"/>
              </w:rPr>
            </w:pPr>
            <w:proofErr w:type="spellStart"/>
            <w:r w:rsidRPr="003628C3">
              <w:rPr>
                <w:rFonts w:ascii="Corbel" w:eastAsia="Calibri" w:hAnsi="Corbel" w:cs="Calibri"/>
                <w:b/>
                <w:color w:val="auto"/>
                <w:sz w:val="24"/>
                <w:szCs w:val="24"/>
              </w:rPr>
              <w:t>juv</w:t>
            </w:r>
            <w:proofErr w:type="spellEnd"/>
            <w:r w:rsidRPr="003628C3">
              <w:rPr>
                <w:rFonts w:ascii="Corbel" w:eastAsia="Calibri" w:hAnsi="Corbel" w:cs="Calibri"/>
                <w:b/>
                <w:color w:val="auto"/>
                <w:sz w:val="24"/>
                <w:szCs w:val="24"/>
              </w:rPr>
              <w:t>/adult</w:t>
            </w:r>
          </w:p>
        </w:tc>
      </w:tr>
      <w:tr w:rsidR="001F7469" w:rsidRPr="003628C3" w14:paraId="12C1D52B" w14:textId="77777777">
        <w:tc>
          <w:tcPr>
            <w:tcW w:w="3360" w:type="dxa"/>
            <w:tcMar>
              <w:top w:w="100" w:type="dxa"/>
              <w:left w:w="100" w:type="dxa"/>
              <w:bottom w:w="100" w:type="dxa"/>
              <w:right w:w="100" w:type="dxa"/>
            </w:tcMar>
          </w:tcPr>
          <w:p w14:paraId="19EAB4F8"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Pacific chorus frog</w:t>
            </w:r>
          </w:p>
        </w:tc>
        <w:tc>
          <w:tcPr>
            <w:tcW w:w="1395" w:type="dxa"/>
            <w:tcMar>
              <w:top w:w="100" w:type="dxa"/>
              <w:left w:w="100" w:type="dxa"/>
              <w:bottom w:w="100" w:type="dxa"/>
              <w:right w:w="100" w:type="dxa"/>
            </w:tcMar>
          </w:tcPr>
          <w:p w14:paraId="5C2D5FC4"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0</w:t>
            </w:r>
          </w:p>
        </w:tc>
        <w:tc>
          <w:tcPr>
            <w:tcW w:w="1365" w:type="dxa"/>
            <w:tcMar>
              <w:top w:w="100" w:type="dxa"/>
              <w:left w:w="100" w:type="dxa"/>
              <w:bottom w:w="100" w:type="dxa"/>
              <w:right w:w="100" w:type="dxa"/>
            </w:tcMar>
          </w:tcPr>
          <w:p w14:paraId="53BFBB97"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&gt;500</w:t>
            </w:r>
          </w:p>
        </w:tc>
        <w:tc>
          <w:tcPr>
            <w:tcW w:w="3240" w:type="dxa"/>
            <w:tcMar>
              <w:top w:w="100" w:type="dxa"/>
              <w:left w:w="100" w:type="dxa"/>
              <w:bottom w:w="100" w:type="dxa"/>
              <w:right w:w="100" w:type="dxa"/>
            </w:tcMar>
          </w:tcPr>
          <w:p w14:paraId="7D8C8471"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&gt;10 (10 heard; 6 observed)</w:t>
            </w:r>
          </w:p>
        </w:tc>
      </w:tr>
    </w:tbl>
    <w:p w14:paraId="311B9EAD" w14:textId="77777777" w:rsidR="00540321" w:rsidRPr="003628C3" w:rsidRDefault="00540321">
      <w:pPr>
        <w:jc w:val="both"/>
        <w:rPr>
          <w:rFonts w:ascii="Corbel" w:eastAsia="Calibri" w:hAnsi="Corbel" w:cs="Calibri"/>
          <w:color w:val="auto"/>
          <w:sz w:val="24"/>
          <w:szCs w:val="24"/>
        </w:rPr>
      </w:pPr>
    </w:p>
    <w:p w14:paraId="0A4FF7A5" w14:textId="6D6AAA9D" w:rsidR="00540321" w:rsidRPr="003628C3" w:rsidRDefault="008B507A">
      <w:pPr>
        <w:jc w:val="both"/>
        <w:rPr>
          <w:rFonts w:ascii="Corbel" w:eastAsia="Calibri" w:hAnsi="Corbel" w:cs="Calibri"/>
          <w:color w:val="auto"/>
          <w:sz w:val="24"/>
          <w:szCs w:val="24"/>
        </w:rPr>
      </w:pPr>
      <w:r w:rsidRPr="003628C3">
        <w:rPr>
          <w:rFonts w:ascii="Corbel" w:eastAsia="Calibri" w:hAnsi="Corbel" w:cs="Calibri"/>
          <w:b/>
          <w:color w:val="auto"/>
          <w:sz w:val="24"/>
          <w:szCs w:val="24"/>
        </w:rPr>
        <w:t xml:space="preserve">Non-native species: </w:t>
      </w:r>
      <w:r w:rsidRPr="003628C3">
        <w:rPr>
          <w:rFonts w:ascii="Corbel" w:eastAsia="Calibri" w:hAnsi="Corbel" w:cs="Calibri"/>
          <w:color w:val="auto"/>
          <w:sz w:val="24"/>
          <w:szCs w:val="24"/>
        </w:rPr>
        <w:t>None observed.</w:t>
      </w:r>
    </w:p>
    <w:p w14:paraId="38DC2499" w14:textId="77777777" w:rsidR="00540321" w:rsidRPr="003628C3" w:rsidRDefault="00540321">
      <w:pPr>
        <w:jc w:val="both"/>
        <w:rPr>
          <w:rFonts w:ascii="Corbel" w:eastAsia="Calibri" w:hAnsi="Corbel" w:cs="Calibri"/>
          <w:color w:val="auto"/>
          <w:sz w:val="24"/>
          <w:szCs w:val="24"/>
        </w:rPr>
      </w:pPr>
    </w:p>
    <w:p w14:paraId="7074C923" w14:textId="77777777" w:rsidR="00540321" w:rsidRPr="003628C3" w:rsidRDefault="008B507A">
      <w:pPr>
        <w:jc w:val="both"/>
        <w:rPr>
          <w:rFonts w:ascii="Corbel" w:eastAsia="Calibri" w:hAnsi="Corbel" w:cs="Calibri"/>
          <w:b/>
          <w:color w:val="auto"/>
          <w:sz w:val="24"/>
          <w:szCs w:val="24"/>
          <w:u w:val="single"/>
        </w:rPr>
      </w:pPr>
      <w:r w:rsidRPr="003628C3">
        <w:rPr>
          <w:rFonts w:ascii="Corbel" w:eastAsia="Calibri" w:hAnsi="Corbel" w:cs="Calibri"/>
          <w:b/>
          <w:color w:val="auto"/>
          <w:sz w:val="24"/>
          <w:szCs w:val="24"/>
        </w:rPr>
        <w:t>Recommendations:</w:t>
      </w:r>
      <w:r w:rsidRPr="003628C3">
        <w:rPr>
          <w:rFonts w:ascii="Corbel" w:eastAsia="Calibri" w:hAnsi="Corbel" w:cs="Calibri"/>
          <w:b/>
          <w:color w:val="auto"/>
          <w:sz w:val="24"/>
          <w:szCs w:val="24"/>
          <w:u w:val="single"/>
        </w:rPr>
        <w:t xml:space="preserve"> </w:t>
      </w:r>
    </w:p>
    <w:p w14:paraId="4B552F76" w14:textId="2EFC3D08" w:rsidR="00540321" w:rsidRPr="003628C3" w:rsidRDefault="008B507A">
      <w:pPr>
        <w:jc w:val="both"/>
        <w:rPr>
          <w:rFonts w:ascii="Corbel" w:eastAsia="Calibri" w:hAnsi="Corbel" w:cs="Calibri"/>
          <w:color w:val="auto"/>
          <w:sz w:val="24"/>
          <w:szCs w:val="24"/>
        </w:rPr>
      </w:pPr>
      <w:r w:rsidRPr="003628C3">
        <w:rPr>
          <w:rFonts w:ascii="Corbel" w:eastAsia="Calibri" w:hAnsi="Corbel" w:cs="Calibri"/>
          <w:color w:val="auto"/>
          <w:sz w:val="24"/>
          <w:szCs w:val="24"/>
        </w:rPr>
        <w:t xml:space="preserve">This pond provides good breeding habitat for native amphibians and is at lower risk of invasive species introduction because of its ephemeral nature and relatively remote location.  No changes need to be made to this site as it can be used by Pacific </w:t>
      </w:r>
      <w:r w:rsidR="008E74EF">
        <w:rPr>
          <w:rFonts w:ascii="Corbel" w:eastAsia="Calibri" w:hAnsi="Corbel" w:cs="Calibri"/>
          <w:color w:val="auto"/>
          <w:sz w:val="24"/>
          <w:szCs w:val="24"/>
        </w:rPr>
        <w:t>chorus frogs</w:t>
      </w:r>
      <w:r w:rsidRPr="003628C3">
        <w:rPr>
          <w:rFonts w:ascii="Corbel" w:eastAsia="Calibri" w:hAnsi="Corbel" w:cs="Calibri"/>
          <w:color w:val="auto"/>
          <w:sz w:val="24"/>
          <w:szCs w:val="24"/>
        </w:rPr>
        <w:t xml:space="preserve"> and likely Western toads.  The pond would also make ideal habitat for California tiger salamander (</w:t>
      </w:r>
      <w:r w:rsidRPr="003628C3">
        <w:rPr>
          <w:rFonts w:ascii="Corbel" w:eastAsia="Calibri" w:hAnsi="Corbel" w:cs="Calibri"/>
          <w:i/>
          <w:color w:val="auto"/>
          <w:sz w:val="24"/>
          <w:szCs w:val="24"/>
        </w:rPr>
        <w:t>Ambystoma californiense</w:t>
      </w:r>
      <w:r w:rsidRPr="003628C3">
        <w:rPr>
          <w:rFonts w:ascii="Corbel" w:eastAsia="Calibri" w:hAnsi="Corbel" w:cs="Calibri"/>
          <w:color w:val="auto"/>
          <w:sz w:val="24"/>
          <w:szCs w:val="24"/>
        </w:rPr>
        <w:t>) breeding, and the pond occurs just</w:t>
      </w:r>
      <w:r w:rsidR="005C3CE7" w:rsidRPr="003628C3">
        <w:rPr>
          <w:rFonts w:ascii="Corbel" w:eastAsia="Calibri" w:hAnsi="Corbel" w:cs="Calibri"/>
          <w:color w:val="auto"/>
          <w:sz w:val="24"/>
          <w:szCs w:val="24"/>
        </w:rPr>
        <w:t xml:space="preserve"> outside of their </w:t>
      </w:r>
      <w:hyperlink r:id="rId21" w:history="1">
        <w:r w:rsidR="005C3CE7" w:rsidRPr="003628C3">
          <w:rPr>
            <w:rStyle w:val="Hyperlink"/>
            <w:rFonts w:ascii="Corbel" w:eastAsia="Calibri" w:hAnsi="Corbel" w:cs="Calibri"/>
            <w:color w:val="auto"/>
            <w:sz w:val="24"/>
            <w:szCs w:val="24"/>
          </w:rPr>
          <w:t>estimated known range</w:t>
        </w:r>
      </w:hyperlink>
      <w:r w:rsidR="005C3CE7" w:rsidRPr="003628C3">
        <w:rPr>
          <w:rFonts w:ascii="Corbel" w:eastAsia="Calibri" w:hAnsi="Corbel" w:cs="Calibri"/>
          <w:color w:val="auto"/>
          <w:sz w:val="24"/>
          <w:szCs w:val="24"/>
        </w:rPr>
        <w:t xml:space="preserve">. </w:t>
      </w:r>
      <w:r w:rsidRPr="003628C3">
        <w:rPr>
          <w:rFonts w:ascii="Corbel" w:eastAsia="Calibri" w:hAnsi="Corbel" w:cs="Calibri"/>
          <w:color w:val="auto"/>
          <w:sz w:val="24"/>
          <w:szCs w:val="24"/>
        </w:rPr>
        <w:t>In addition, the grasslands surrounding the pond would provide good upland habitat for California tiger salamanders, which is where they spend the large majority of their life cycle--in underground burrows away from water. Our surveys were insufficient to confirm California tiger salamander presence or absence because we did not survey the pond with dip nets or the uplands with drift fencing, which are the survey techniques necessary to detect this species. If California tiger salamanders are present at the Reserve, it would be a significant conservation and research asset for the region and the UC Natural Reserve System. To determine California tiger salamander presence or absence, we recommend that they undertake the survey protocol for California tiger salamanders in coordination with the U.S. Fish and Wildlife Service, as the Santa Barbara County Distinct Population Segment of California tiger salamanders is listed as endangered under the federal Endangered Species Act.</w:t>
      </w:r>
    </w:p>
    <w:p w14:paraId="1E0AA380" w14:textId="788ED806" w:rsidR="001F7469" w:rsidRPr="003628C3" w:rsidRDefault="001F7469">
      <w:pPr>
        <w:rPr>
          <w:rFonts w:ascii="Corbel" w:eastAsia="Calibri" w:hAnsi="Corbel" w:cs="Calibri"/>
          <w:b/>
          <w:color w:val="auto"/>
          <w:sz w:val="24"/>
          <w:szCs w:val="24"/>
          <w:u w:val="single"/>
        </w:rPr>
      </w:pPr>
      <w:r w:rsidRPr="003628C3">
        <w:rPr>
          <w:rFonts w:ascii="Corbel" w:eastAsia="Calibri" w:hAnsi="Corbel" w:cs="Calibri"/>
          <w:b/>
          <w:color w:val="auto"/>
          <w:sz w:val="24"/>
          <w:szCs w:val="24"/>
          <w:u w:val="single"/>
        </w:rPr>
        <w:br w:type="page"/>
      </w:r>
    </w:p>
    <w:p w14:paraId="192F32FB" w14:textId="77777777" w:rsidR="00540321" w:rsidRPr="003628C3" w:rsidRDefault="008B507A" w:rsidP="0034697C">
      <w:pPr>
        <w:pStyle w:val="Heading3"/>
        <w:rPr>
          <w:color w:val="auto"/>
        </w:rPr>
      </w:pPr>
      <w:bookmarkStart w:id="92" w:name="_Toc478055666"/>
      <w:r w:rsidRPr="003628C3">
        <w:rPr>
          <w:color w:val="auto"/>
        </w:rPr>
        <w:lastRenderedPageBreak/>
        <w:t>Site 4 - Concrete Cylinder Pool</w:t>
      </w:r>
      <w:bookmarkEnd w:id="92"/>
    </w:p>
    <w:p w14:paraId="42C3739E" w14:textId="77777777" w:rsidR="00540321" w:rsidRPr="003628C3" w:rsidRDefault="008B507A">
      <w:pPr>
        <w:jc w:val="both"/>
        <w:rPr>
          <w:rFonts w:ascii="Corbel" w:eastAsia="Calibri" w:hAnsi="Corbel" w:cs="Calibri"/>
          <w:b/>
          <w:color w:val="auto"/>
          <w:sz w:val="24"/>
          <w:szCs w:val="24"/>
        </w:rPr>
      </w:pPr>
      <w:r w:rsidRPr="003628C3">
        <w:rPr>
          <w:rFonts w:ascii="Corbel" w:hAnsi="Corbel"/>
          <w:noProof/>
          <w:color w:val="auto"/>
          <w:sz w:val="24"/>
          <w:szCs w:val="24"/>
        </w:rPr>
        <w:drawing>
          <wp:inline distT="114300" distB="114300" distL="114300" distR="114300" wp14:anchorId="4B87239F" wp14:editId="1A6E7AC8">
            <wp:extent cx="3233738" cy="2425303"/>
            <wp:effectExtent l="0" t="0" r="0" b="0"/>
            <wp:docPr id="13"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22"/>
                    <a:srcRect/>
                    <a:stretch>
                      <a:fillRect/>
                    </a:stretch>
                  </pic:blipFill>
                  <pic:spPr>
                    <a:xfrm>
                      <a:off x="0" y="0"/>
                      <a:ext cx="3233738" cy="2425303"/>
                    </a:xfrm>
                    <a:prstGeom prst="rect">
                      <a:avLst/>
                    </a:prstGeom>
                    <a:ln/>
                  </pic:spPr>
                </pic:pic>
              </a:graphicData>
            </a:graphic>
          </wp:inline>
        </w:drawing>
      </w:r>
      <w:r w:rsidRPr="003628C3">
        <w:rPr>
          <w:rFonts w:ascii="Corbel" w:hAnsi="Corbel"/>
          <w:noProof/>
          <w:color w:val="auto"/>
          <w:sz w:val="24"/>
          <w:szCs w:val="24"/>
        </w:rPr>
        <w:drawing>
          <wp:inline distT="114300" distB="114300" distL="114300" distR="114300" wp14:anchorId="1B691357" wp14:editId="2917AB6D">
            <wp:extent cx="2528888" cy="2420224"/>
            <wp:effectExtent l="0" t="0" r="0" b="0"/>
            <wp:docPr id="11"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23"/>
                    <a:srcRect/>
                    <a:stretch>
                      <a:fillRect/>
                    </a:stretch>
                  </pic:blipFill>
                  <pic:spPr>
                    <a:xfrm>
                      <a:off x="0" y="0"/>
                      <a:ext cx="2528888" cy="2420224"/>
                    </a:xfrm>
                    <a:prstGeom prst="rect">
                      <a:avLst/>
                    </a:prstGeom>
                    <a:ln/>
                  </pic:spPr>
                </pic:pic>
              </a:graphicData>
            </a:graphic>
          </wp:inline>
        </w:drawing>
      </w:r>
    </w:p>
    <w:p w14:paraId="5F374339" w14:textId="77777777" w:rsidR="00540321" w:rsidRPr="003628C3" w:rsidRDefault="008B507A">
      <w:pPr>
        <w:jc w:val="both"/>
        <w:rPr>
          <w:rFonts w:ascii="Corbel" w:eastAsia="Calibri" w:hAnsi="Corbel" w:cs="Calibri"/>
          <w:color w:val="auto"/>
          <w:sz w:val="24"/>
          <w:szCs w:val="24"/>
        </w:rPr>
      </w:pPr>
      <w:r w:rsidRPr="003628C3">
        <w:rPr>
          <w:rFonts w:ascii="Corbel" w:eastAsia="Calibri" w:hAnsi="Corbel" w:cs="Calibri"/>
          <w:color w:val="auto"/>
          <w:sz w:val="24"/>
          <w:szCs w:val="24"/>
        </w:rPr>
        <w:t>Left: The Concrete Cylinder Pool on January 21, 2017.</w:t>
      </w:r>
    </w:p>
    <w:p w14:paraId="661ABED7" w14:textId="77777777" w:rsidR="00540321" w:rsidRPr="003628C3" w:rsidRDefault="008B507A">
      <w:pPr>
        <w:jc w:val="both"/>
        <w:rPr>
          <w:rFonts w:ascii="Corbel" w:eastAsia="Calibri" w:hAnsi="Corbel" w:cs="Calibri"/>
          <w:color w:val="auto"/>
          <w:sz w:val="24"/>
          <w:szCs w:val="24"/>
        </w:rPr>
      </w:pPr>
      <w:r w:rsidRPr="003628C3">
        <w:rPr>
          <w:rFonts w:ascii="Corbel" w:eastAsia="Calibri" w:hAnsi="Corbel" w:cs="Calibri"/>
          <w:color w:val="auto"/>
          <w:sz w:val="24"/>
          <w:szCs w:val="24"/>
        </w:rPr>
        <w:t xml:space="preserve">Right: A Pacific chorus frog tadpole (bottom), caterpillar, and two Pacific chorus frog egg clutches attached to a stalk of grass on March 18, 2017.  </w:t>
      </w:r>
    </w:p>
    <w:p w14:paraId="2B1835D8" w14:textId="77777777" w:rsidR="00540321" w:rsidRPr="003628C3" w:rsidRDefault="00540321">
      <w:pPr>
        <w:jc w:val="both"/>
        <w:rPr>
          <w:rFonts w:ascii="Corbel" w:eastAsia="Calibri" w:hAnsi="Corbel" w:cs="Calibri"/>
          <w:color w:val="auto"/>
          <w:sz w:val="24"/>
          <w:szCs w:val="24"/>
        </w:rPr>
      </w:pPr>
    </w:p>
    <w:p w14:paraId="5AD65CFC" w14:textId="77777777" w:rsidR="00540321" w:rsidRPr="003628C3" w:rsidRDefault="008B507A">
      <w:pPr>
        <w:jc w:val="both"/>
        <w:rPr>
          <w:rFonts w:ascii="Corbel" w:eastAsia="Calibri" w:hAnsi="Corbel" w:cs="Calibri"/>
          <w:b/>
          <w:color w:val="auto"/>
          <w:sz w:val="24"/>
          <w:szCs w:val="24"/>
        </w:rPr>
      </w:pPr>
      <w:r w:rsidRPr="003628C3">
        <w:rPr>
          <w:rFonts w:ascii="Corbel" w:eastAsia="Calibri" w:hAnsi="Corbel" w:cs="Calibri"/>
          <w:b/>
          <w:color w:val="auto"/>
          <w:sz w:val="24"/>
          <w:szCs w:val="24"/>
        </w:rPr>
        <w:t>Amphibian habitat suitability:</w:t>
      </w:r>
    </w:p>
    <w:p w14:paraId="6CBA0E41" w14:textId="0717C2EB" w:rsidR="00540321" w:rsidRPr="003628C3" w:rsidRDefault="008B507A">
      <w:pPr>
        <w:jc w:val="both"/>
        <w:rPr>
          <w:rFonts w:ascii="Corbel" w:eastAsia="Calibri" w:hAnsi="Corbel" w:cs="Calibri"/>
          <w:color w:val="auto"/>
          <w:sz w:val="24"/>
          <w:szCs w:val="24"/>
        </w:rPr>
      </w:pPr>
      <w:r w:rsidRPr="003628C3">
        <w:rPr>
          <w:rFonts w:ascii="Corbel" w:eastAsia="Calibri" w:hAnsi="Corbel" w:cs="Calibri"/>
          <w:color w:val="auto"/>
          <w:sz w:val="24"/>
          <w:szCs w:val="24"/>
        </w:rPr>
        <w:t xml:space="preserve">This site </w:t>
      </w:r>
      <w:ins w:id="93" w:author="Emily Wilson" w:date="2017-03-23T20:39:00Z">
        <w:r w:rsidR="00613F60">
          <w:rPr>
            <w:rFonts w:ascii="Corbel" w:eastAsia="Calibri" w:hAnsi="Corbel" w:cs="Calibri"/>
            <w:color w:val="auto"/>
            <w:sz w:val="24"/>
            <w:szCs w:val="24"/>
          </w:rPr>
          <w:t xml:space="preserve">is </w:t>
        </w:r>
      </w:ins>
      <w:r w:rsidRPr="003628C3">
        <w:rPr>
          <w:rFonts w:ascii="Corbel" w:eastAsia="Calibri" w:hAnsi="Corbel" w:cs="Calibri"/>
          <w:color w:val="auto"/>
          <w:sz w:val="24"/>
          <w:szCs w:val="24"/>
        </w:rPr>
        <w:t xml:space="preserve">a concrete cylinder tank with walls approximately 75 cm high and is 3 meters in diameter with a maximum depth of approximately 40 cm.  It is located approximately 400 meters south of Blue Schist Spring.  The tank appears to hold water year round.  </w:t>
      </w:r>
    </w:p>
    <w:p w14:paraId="38C1C43B" w14:textId="77777777" w:rsidR="00540321" w:rsidRPr="003628C3" w:rsidRDefault="00540321">
      <w:pPr>
        <w:jc w:val="both"/>
        <w:rPr>
          <w:rFonts w:ascii="Corbel" w:eastAsia="Calibri" w:hAnsi="Corbel" w:cs="Calibri"/>
          <w:color w:val="auto"/>
          <w:sz w:val="24"/>
          <w:szCs w:val="24"/>
        </w:rPr>
      </w:pPr>
    </w:p>
    <w:p w14:paraId="7C91E592" w14:textId="77777777" w:rsidR="00540321" w:rsidRPr="003628C3" w:rsidRDefault="008B507A">
      <w:pPr>
        <w:jc w:val="both"/>
        <w:rPr>
          <w:rFonts w:ascii="Corbel" w:eastAsia="Calibri" w:hAnsi="Corbel" w:cs="Calibri"/>
          <w:color w:val="auto"/>
          <w:sz w:val="24"/>
          <w:szCs w:val="24"/>
        </w:rPr>
      </w:pPr>
      <w:r w:rsidRPr="003628C3">
        <w:rPr>
          <w:rFonts w:ascii="Corbel" w:eastAsia="Calibri" w:hAnsi="Corbel" w:cs="Calibri"/>
          <w:color w:val="auto"/>
          <w:sz w:val="24"/>
          <w:szCs w:val="24"/>
        </w:rPr>
        <w:t xml:space="preserve">We conducted 3 day surveys and 2 night surveys at this site between January 21 and March 18 2017. The high concrete walls make it inaccessible to most amphibians except Pacific chorus frogs.  Adult male Pacific chorus frogs were observed at the site on multiple surveys and on one visit five males were observed calling in the water.  The Pacific chorus frogs are breeding in this tank as evident by multiple egg clutches and hundreds of tadpoles.  Turbidity of the water makes estimating the number of tadpoles present challenging, but on the March 18 visit we estimated there were over 300 tadpoles in the tank in a range of size classes.  </w:t>
      </w:r>
    </w:p>
    <w:p w14:paraId="0420FF97" w14:textId="77777777" w:rsidR="00540321" w:rsidRPr="003628C3" w:rsidRDefault="00540321">
      <w:pPr>
        <w:jc w:val="both"/>
        <w:rPr>
          <w:rFonts w:ascii="Corbel" w:eastAsia="Calibri" w:hAnsi="Corbel" w:cs="Calibri"/>
          <w:color w:val="auto"/>
          <w:sz w:val="24"/>
          <w:szCs w:val="24"/>
        </w:rPr>
      </w:pPr>
    </w:p>
    <w:p w14:paraId="00F9E68D" w14:textId="77777777" w:rsidR="00540321" w:rsidRPr="003628C3" w:rsidRDefault="008B507A">
      <w:pPr>
        <w:jc w:val="both"/>
        <w:rPr>
          <w:rFonts w:ascii="Corbel" w:eastAsia="Calibri" w:hAnsi="Corbel" w:cs="Calibri"/>
          <w:b/>
          <w:color w:val="auto"/>
          <w:sz w:val="24"/>
          <w:szCs w:val="24"/>
        </w:rPr>
      </w:pPr>
      <w:r w:rsidRPr="003628C3">
        <w:rPr>
          <w:rFonts w:ascii="Corbel" w:eastAsia="Calibri" w:hAnsi="Corbel" w:cs="Calibri"/>
          <w:b/>
          <w:color w:val="auto"/>
          <w:sz w:val="24"/>
          <w:szCs w:val="24"/>
        </w:rPr>
        <w:t>Total amphibian observations at Concrete Cylinder Pool:</w:t>
      </w:r>
    </w:p>
    <w:p w14:paraId="0E0E6686" w14:textId="77777777" w:rsidR="00540321" w:rsidRPr="003628C3" w:rsidRDefault="00540321">
      <w:pPr>
        <w:jc w:val="both"/>
        <w:rPr>
          <w:rFonts w:ascii="Corbel" w:eastAsia="Calibri" w:hAnsi="Corbel" w:cs="Calibri"/>
          <w:color w:val="auto"/>
          <w:sz w:val="24"/>
          <w:szCs w:val="24"/>
        </w:rPr>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60"/>
        <w:gridCol w:w="1980"/>
        <w:gridCol w:w="1335"/>
        <w:gridCol w:w="2685"/>
      </w:tblGrid>
      <w:tr w:rsidR="001F7469" w:rsidRPr="003628C3" w14:paraId="6950FF20" w14:textId="77777777">
        <w:tc>
          <w:tcPr>
            <w:tcW w:w="3360" w:type="dxa"/>
            <w:tcMar>
              <w:top w:w="100" w:type="dxa"/>
              <w:left w:w="100" w:type="dxa"/>
              <w:bottom w:w="100" w:type="dxa"/>
              <w:right w:w="100" w:type="dxa"/>
            </w:tcMar>
          </w:tcPr>
          <w:p w14:paraId="597FD81A" w14:textId="77777777" w:rsidR="00540321" w:rsidRPr="003628C3" w:rsidRDefault="008B507A">
            <w:pPr>
              <w:widowControl w:val="0"/>
              <w:spacing w:line="240" w:lineRule="auto"/>
              <w:rPr>
                <w:rFonts w:ascii="Corbel" w:eastAsia="Calibri" w:hAnsi="Corbel" w:cs="Calibri"/>
                <w:b/>
                <w:color w:val="auto"/>
                <w:sz w:val="24"/>
                <w:szCs w:val="24"/>
              </w:rPr>
            </w:pPr>
            <w:r w:rsidRPr="003628C3">
              <w:rPr>
                <w:rFonts w:ascii="Corbel" w:eastAsia="Calibri" w:hAnsi="Corbel" w:cs="Calibri"/>
                <w:b/>
                <w:color w:val="auto"/>
                <w:sz w:val="24"/>
                <w:szCs w:val="24"/>
              </w:rPr>
              <w:t>Species</w:t>
            </w:r>
          </w:p>
        </w:tc>
        <w:tc>
          <w:tcPr>
            <w:tcW w:w="1980" w:type="dxa"/>
            <w:tcMar>
              <w:top w:w="100" w:type="dxa"/>
              <w:left w:w="100" w:type="dxa"/>
              <w:bottom w:w="100" w:type="dxa"/>
              <w:right w:w="100" w:type="dxa"/>
            </w:tcMar>
          </w:tcPr>
          <w:p w14:paraId="18925658" w14:textId="77777777" w:rsidR="00540321" w:rsidRPr="003628C3" w:rsidRDefault="008B507A">
            <w:pPr>
              <w:widowControl w:val="0"/>
              <w:spacing w:line="240" w:lineRule="auto"/>
              <w:rPr>
                <w:rFonts w:ascii="Corbel" w:eastAsia="Calibri" w:hAnsi="Corbel" w:cs="Calibri"/>
                <w:b/>
                <w:color w:val="auto"/>
                <w:sz w:val="24"/>
                <w:szCs w:val="24"/>
              </w:rPr>
            </w:pPr>
            <w:r w:rsidRPr="003628C3">
              <w:rPr>
                <w:rFonts w:ascii="Corbel" w:eastAsia="Calibri" w:hAnsi="Corbel" w:cs="Calibri"/>
                <w:b/>
                <w:color w:val="auto"/>
                <w:sz w:val="24"/>
                <w:szCs w:val="24"/>
              </w:rPr>
              <w:t>Egg masses</w:t>
            </w:r>
          </w:p>
        </w:tc>
        <w:tc>
          <w:tcPr>
            <w:tcW w:w="1335" w:type="dxa"/>
            <w:tcMar>
              <w:top w:w="100" w:type="dxa"/>
              <w:left w:w="100" w:type="dxa"/>
              <w:bottom w:w="100" w:type="dxa"/>
              <w:right w:w="100" w:type="dxa"/>
            </w:tcMar>
          </w:tcPr>
          <w:p w14:paraId="4107378C" w14:textId="77777777" w:rsidR="00540321" w:rsidRPr="003628C3" w:rsidRDefault="008B507A">
            <w:pPr>
              <w:widowControl w:val="0"/>
              <w:spacing w:line="240" w:lineRule="auto"/>
              <w:rPr>
                <w:rFonts w:ascii="Corbel" w:eastAsia="Calibri" w:hAnsi="Corbel" w:cs="Calibri"/>
                <w:b/>
                <w:color w:val="auto"/>
                <w:sz w:val="24"/>
                <w:szCs w:val="24"/>
              </w:rPr>
            </w:pPr>
            <w:r w:rsidRPr="003628C3">
              <w:rPr>
                <w:rFonts w:ascii="Corbel" w:eastAsia="Calibri" w:hAnsi="Corbel" w:cs="Calibri"/>
                <w:b/>
                <w:color w:val="auto"/>
                <w:sz w:val="24"/>
                <w:szCs w:val="24"/>
              </w:rPr>
              <w:t>tadpoles</w:t>
            </w:r>
          </w:p>
        </w:tc>
        <w:tc>
          <w:tcPr>
            <w:tcW w:w="2685" w:type="dxa"/>
            <w:tcMar>
              <w:top w:w="100" w:type="dxa"/>
              <w:left w:w="100" w:type="dxa"/>
              <w:bottom w:w="100" w:type="dxa"/>
              <w:right w:w="100" w:type="dxa"/>
            </w:tcMar>
          </w:tcPr>
          <w:p w14:paraId="4CEADDEF" w14:textId="77777777" w:rsidR="00540321" w:rsidRPr="003628C3" w:rsidRDefault="008B507A">
            <w:pPr>
              <w:widowControl w:val="0"/>
              <w:spacing w:line="240" w:lineRule="auto"/>
              <w:rPr>
                <w:rFonts w:ascii="Corbel" w:eastAsia="Calibri" w:hAnsi="Corbel" w:cs="Calibri"/>
                <w:b/>
                <w:color w:val="auto"/>
                <w:sz w:val="24"/>
                <w:szCs w:val="24"/>
              </w:rPr>
            </w:pPr>
            <w:proofErr w:type="spellStart"/>
            <w:r w:rsidRPr="003628C3">
              <w:rPr>
                <w:rFonts w:ascii="Corbel" w:eastAsia="Calibri" w:hAnsi="Corbel" w:cs="Calibri"/>
                <w:b/>
                <w:color w:val="auto"/>
                <w:sz w:val="24"/>
                <w:szCs w:val="24"/>
              </w:rPr>
              <w:t>juv</w:t>
            </w:r>
            <w:proofErr w:type="spellEnd"/>
            <w:r w:rsidRPr="003628C3">
              <w:rPr>
                <w:rFonts w:ascii="Corbel" w:eastAsia="Calibri" w:hAnsi="Corbel" w:cs="Calibri"/>
                <w:b/>
                <w:color w:val="auto"/>
                <w:sz w:val="24"/>
                <w:szCs w:val="24"/>
              </w:rPr>
              <w:t>/adult</w:t>
            </w:r>
          </w:p>
        </w:tc>
      </w:tr>
      <w:tr w:rsidR="001F7469" w:rsidRPr="003628C3" w14:paraId="5CE85E12" w14:textId="77777777">
        <w:tc>
          <w:tcPr>
            <w:tcW w:w="3360" w:type="dxa"/>
            <w:tcMar>
              <w:top w:w="100" w:type="dxa"/>
              <w:left w:w="100" w:type="dxa"/>
              <w:bottom w:w="100" w:type="dxa"/>
              <w:right w:w="100" w:type="dxa"/>
            </w:tcMar>
          </w:tcPr>
          <w:p w14:paraId="63585EA4"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Pacific chorus frog</w:t>
            </w:r>
          </w:p>
        </w:tc>
        <w:tc>
          <w:tcPr>
            <w:tcW w:w="1980" w:type="dxa"/>
            <w:tcMar>
              <w:top w:w="100" w:type="dxa"/>
              <w:left w:w="100" w:type="dxa"/>
              <w:bottom w:w="100" w:type="dxa"/>
              <w:right w:w="100" w:type="dxa"/>
            </w:tcMar>
          </w:tcPr>
          <w:p w14:paraId="5033A89F"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4</w:t>
            </w:r>
          </w:p>
        </w:tc>
        <w:tc>
          <w:tcPr>
            <w:tcW w:w="1335" w:type="dxa"/>
            <w:tcMar>
              <w:top w:w="100" w:type="dxa"/>
              <w:left w:w="100" w:type="dxa"/>
              <w:bottom w:w="100" w:type="dxa"/>
              <w:right w:w="100" w:type="dxa"/>
            </w:tcMar>
          </w:tcPr>
          <w:p w14:paraId="68D8BCF1"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&gt;300</w:t>
            </w:r>
          </w:p>
        </w:tc>
        <w:tc>
          <w:tcPr>
            <w:tcW w:w="2685" w:type="dxa"/>
            <w:tcMar>
              <w:top w:w="100" w:type="dxa"/>
              <w:left w:w="100" w:type="dxa"/>
              <w:bottom w:w="100" w:type="dxa"/>
              <w:right w:w="100" w:type="dxa"/>
            </w:tcMar>
          </w:tcPr>
          <w:p w14:paraId="5DD559F1"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&gt;5</w:t>
            </w:r>
          </w:p>
        </w:tc>
      </w:tr>
    </w:tbl>
    <w:p w14:paraId="596DCB7A" w14:textId="77777777" w:rsidR="00540321" w:rsidRPr="003628C3" w:rsidRDefault="00540321">
      <w:pPr>
        <w:jc w:val="both"/>
        <w:rPr>
          <w:rFonts w:ascii="Corbel" w:eastAsia="Calibri" w:hAnsi="Corbel" w:cs="Calibri"/>
          <w:color w:val="auto"/>
          <w:sz w:val="24"/>
          <w:szCs w:val="24"/>
        </w:rPr>
      </w:pPr>
    </w:p>
    <w:p w14:paraId="532AC968" w14:textId="7F229993" w:rsidR="00540321" w:rsidRPr="003628C3" w:rsidRDefault="008B507A">
      <w:pPr>
        <w:jc w:val="both"/>
        <w:rPr>
          <w:rFonts w:ascii="Corbel" w:eastAsia="Calibri" w:hAnsi="Corbel" w:cs="Calibri"/>
          <w:color w:val="auto"/>
          <w:sz w:val="24"/>
          <w:szCs w:val="24"/>
        </w:rPr>
      </w:pPr>
      <w:r w:rsidRPr="003628C3">
        <w:rPr>
          <w:rFonts w:ascii="Corbel" w:eastAsia="Calibri" w:hAnsi="Corbel" w:cs="Calibri"/>
          <w:b/>
          <w:color w:val="auto"/>
          <w:sz w:val="24"/>
          <w:szCs w:val="24"/>
        </w:rPr>
        <w:t xml:space="preserve">Non-native species: </w:t>
      </w:r>
      <w:r w:rsidRPr="003628C3">
        <w:rPr>
          <w:rFonts w:ascii="Corbel" w:eastAsia="Calibri" w:hAnsi="Corbel" w:cs="Calibri"/>
          <w:color w:val="auto"/>
          <w:sz w:val="24"/>
          <w:szCs w:val="24"/>
        </w:rPr>
        <w:t xml:space="preserve">None observed.  </w:t>
      </w:r>
    </w:p>
    <w:p w14:paraId="2B7D736C" w14:textId="77777777" w:rsidR="00540321" w:rsidRPr="003628C3" w:rsidRDefault="00540321">
      <w:pPr>
        <w:jc w:val="both"/>
        <w:rPr>
          <w:rFonts w:ascii="Corbel" w:eastAsia="Calibri" w:hAnsi="Corbel" w:cs="Calibri"/>
          <w:color w:val="auto"/>
          <w:sz w:val="24"/>
          <w:szCs w:val="24"/>
        </w:rPr>
      </w:pPr>
    </w:p>
    <w:p w14:paraId="06C1CB82" w14:textId="77777777" w:rsidR="00540321" w:rsidRPr="003628C3" w:rsidRDefault="008B507A">
      <w:pPr>
        <w:jc w:val="both"/>
        <w:rPr>
          <w:rFonts w:ascii="Corbel" w:eastAsia="Calibri" w:hAnsi="Corbel" w:cs="Calibri"/>
          <w:b/>
          <w:color w:val="auto"/>
          <w:sz w:val="24"/>
          <w:szCs w:val="24"/>
          <w:u w:val="single"/>
        </w:rPr>
      </w:pPr>
      <w:r w:rsidRPr="003628C3">
        <w:rPr>
          <w:rFonts w:ascii="Corbel" w:eastAsia="Calibri" w:hAnsi="Corbel" w:cs="Calibri"/>
          <w:b/>
          <w:color w:val="auto"/>
          <w:sz w:val="24"/>
          <w:szCs w:val="24"/>
        </w:rPr>
        <w:lastRenderedPageBreak/>
        <w:t>Recommendations:</w:t>
      </w:r>
      <w:r w:rsidRPr="003628C3">
        <w:rPr>
          <w:rFonts w:ascii="Corbel" w:eastAsia="Calibri" w:hAnsi="Corbel" w:cs="Calibri"/>
          <w:b/>
          <w:color w:val="auto"/>
          <w:sz w:val="24"/>
          <w:szCs w:val="24"/>
          <w:u w:val="single"/>
        </w:rPr>
        <w:t xml:space="preserve"> </w:t>
      </w:r>
    </w:p>
    <w:p w14:paraId="53A8E276" w14:textId="77777777" w:rsidR="00540321" w:rsidRPr="003628C3" w:rsidRDefault="008B507A">
      <w:pPr>
        <w:jc w:val="both"/>
        <w:rPr>
          <w:rFonts w:ascii="Corbel" w:eastAsia="Calibri" w:hAnsi="Corbel" w:cs="Calibri"/>
          <w:color w:val="auto"/>
          <w:sz w:val="24"/>
          <w:szCs w:val="24"/>
        </w:rPr>
      </w:pPr>
      <w:r w:rsidRPr="003628C3">
        <w:rPr>
          <w:rFonts w:ascii="Corbel" w:eastAsia="Calibri" w:hAnsi="Corbel" w:cs="Calibri"/>
          <w:color w:val="auto"/>
          <w:sz w:val="24"/>
          <w:szCs w:val="24"/>
        </w:rPr>
        <w:t>Metal grates or other ramps should be placed along the sides of the pool to prevent amphibians from becoming trapped in the cylinder when water levels are low.</w:t>
      </w:r>
    </w:p>
    <w:p w14:paraId="1104B777" w14:textId="459AFF62" w:rsidR="001F7469" w:rsidRPr="003628C3" w:rsidRDefault="001F7469">
      <w:pPr>
        <w:rPr>
          <w:rFonts w:ascii="Corbel" w:eastAsia="Calibri" w:hAnsi="Corbel" w:cs="Calibri"/>
          <w:b/>
          <w:color w:val="auto"/>
          <w:sz w:val="24"/>
          <w:szCs w:val="24"/>
          <w:u w:val="single"/>
        </w:rPr>
      </w:pPr>
      <w:r w:rsidRPr="003628C3">
        <w:rPr>
          <w:rFonts w:ascii="Corbel" w:eastAsia="Calibri" w:hAnsi="Corbel" w:cs="Calibri"/>
          <w:b/>
          <w:color w:val="auto"/>
          <w:sz w:val="24"/>
          <w:szCs w:val="24"/>
          <w:u w:val="single"/>
        </w:rPr>
        <w:br w:type="page"/>
      </w:r>
    </w:p>
    <w:p w14:paraId="7CFF0799" w14:textId="77777777" w:rsidR="00540321" w:rsidRPr="003628C3" w:rsidRDefault="008B507A" w:rsidP="0034697C">
      <w:pPr>
        <w:pStyle w:val="Heading3"/>
        <w:rPr>
          <w:color w:val="auto"/>
        </w:rPr>
      </w:pPr>
      <w:bookmarkStart w:id="94" w:name="_Toc478055667"/>
      <w:r w:rsidRPr="003628C3">
        <w:rPr>
          <w:color w:val="auto"/>
        </w:rPr>
        <w:lastRenderedPageBreak/>
        <w:t>Site 5 - Lower Figueroa Creek</w:t>
      </w:r>
      <w:bookmarkEnd w:id="94"/>
    </w:p>
    <w:p w14:paraId="5ED381B3" w14:textId="77777777" w:rsidR="00540321" w:rsidRPr="003628C3" w:rsidRDefault="008B507A">
      <w:pPr>
        <w:jc w:val="both"/>
        <w:rPr>
          <w:rFonts w:ascii="Corbel" w:eastAsia="Calibri" w:hAnsi="Corbel" w:cs="Calibri"/>
          <w:b/>
          <w:color w:val="auto"/>
          <w:sz w:val="24"/>
          <w:szCs w:val="24"/>
        </w:rPr>
      </w:pPr>
      <w:r w:rsidRPr="003628C3">
        <w:rPr>
          <w:rFonts w:ascii="Corbel" w:hAnsi="Corbel"/>
          <w:noProof/>
          <w:color w:val="auto"/>
          <w:sz w:val="24"/>
          <w:szCs w:val="24"/>
        </w:rPr>
        <w:drawing>
          <wp:inline distT="114300" distB="114300" distL="114300" distR="114300" wp14:anchorId="0C183EA1" wp14:editId="19276BA6">
            <wp:extent cx="5857875" cy="2428875"/>
            <wp:effectExtent l="0" t="0" r="0" b="0"/>
            <wp:docPr id="16" name="image36.jpg" descr="IMG_7915_full.jpg"/>
            <wp:cNvGraphicFramePr/>
            <a:graphic xmlns:a="http://schemas.openxmlformats.org/drawingml/2006/main">
              <a:graphicData uri="http://schemas.openxmlformats.org/drawingml/2006/picture">
                <pic:pic xmlns:pic="http://schemas.openxmlformats.org/drawingml/2006/picture">
                  <pic:nvPicPr>
                    <pic:cNvPr id="0" name="image36.jpg" descr="IMG_7915_full.jpg"/>
                    <pic:cNvPicPr preferRelativeResize="0"/>
                  </pic:nvPicPr>
                  <pic:blipFill>
                    <a:blip r:embed="rId24"/>
                    <a:srcRect l="17147" t="29584" r="14743" b="27991"/>
                    <a:stretch>
                      <a:fillRect/>
                    </a:stretch>
                  </pic:blipFill>
                  <pic:spPr>
                    <a:xfrm>
                      <a:off x="0" y="0"/>
                      <a:ext cx="5857875" cy="2428875"/>
                    </a:xfrm>
                    <a:prstGeom prst="rect">
                      <a:avLst/>
                    </a:prstGeom>
                    <a:ln/>
                  </pic:spPr>
                </pic:pic>
              </a:graphicData>
            </a:graphic>
          </wp:inline>
        </w:drawing>
      </w:r>
    </w:p>
    <w:p w14:paraId="73239973" w14:textId="77777777" w:rsidR="00540321" w:rsidRPr="003628C3" w:rsidRDefault="008B507A">
      <w:pPr>
        <w:jc w:val="both"/>
        <w:rPr>
          <w:rFonts w:ascii="Corbel" w:eastAsia="Calibri" w:hAnsi="Corbel" w:cs="Calibri"/>
          <w:color w:val="auto"/>
          <w:sz w:val="24"/>
          <w:szCs w:val="24"/>
        </w:rPr>
      </w:pPr>
      <w:r w:rsidRPr="003628C3">
        <w:rPr>
          <w:rFonts w:ascii="Corbel" w:eastAsia="Calibri" w:hAnsi="Corbel" w:cs="Calibri"/>
          <w:color w:val="auto"/>
          <w:sz w:val="24"/>
          <w:szCs w:val="24"/>
        </w:rPr>
        <w:t xml:space="preserve">Two California red-legged frogs (center) on the bank of a pool in lower Figueroa Creek on March 17, 2017. </w:t>
      </w:r>
    </w:p>
    <w:p w14:paraId="37C2C06C" w14:textId="77777777" w:rsidR="00540321" w:rsidRPr="003628C3" w:rsidRDefault="00540321">
      <w:pPr>
        <w:jc w:val="both"/>
        <w:rPr>
          <w:rFonts w:ascii="Corbel" w:eastAsia="Calibri" w:hAnsi="Corbel" w:cs="Calibri"/>
          <w:b/>
          <w:color w:val="auto"/>
          <w:sz w:val="24"/>
          <w:szCs w:val="24"/>
        </w:rPr>
      </w:pPr>
    </w:p>
    <w:p w14:paraId="455CBB96" w14:textId="77777777" w:rsidR="00540321" w:rsidRPr="003628C3" w:rsidRDefault="008B507A">
      <w:pPr>
        <w:jc w:val="both"/>
        <w:rPr>
          <w:rFonts w:ascii="Corbel" w:eastAsia="Calibri" w:hAnsi="Corbel" w:cs="Calibri"/>
          <w:b/>
          <w:color w:val="auto"/>
          <w:sz w:val="24"/>
          <w:szCs w:val="24"/>
        </w:rPr>
      </w:pPr>
      <w:r w:rsidRPr="003628C3">
        <w:rPr>
          <w:rFonts w:ascii="Corbel" w:eastAsia="Calibri" w:hAnsi="Corbel" w:cs="Calibri"/>
          <w:b/>
          <w:color w:val="auto"/>
          <w:sz w:val="24"/>
          <w:szCs w:val="24"/>
        </w:rPr>
        <w:t>Amphibian habitat suitability:</w:t>
      </w:r>
    </w:p>
    <w:p w14:paraId="119546DB" w14:textId="359D5317" w:rsidR="00540321" w:rsidRPr="003628C3" w:rsidRDefault="008B507A">
      <w:pPr>
        <w:jc w:val="both"/>
        <w:rPr>
          <w:rFonts w:ascii="Corbel" w:eastAsia="Calibri" w:hAnsi="Corbel" w:cs="Calibri"/>
          <w:color w:val="auto"/>
          <w:sz w:val="24"/>
          <w:szCs w:val="24"/>
        </w:rPr>
      </w:pPr>
      <w:r w:rsidRPr="003628C3">
        <w:rPr>
          <w:rFonts w:ascii="Corbel" w:eastAsia="Calibri" w:hAnsi="Corbel" w:cs="Calibri"/>
          <w:color w:val="auto"/>
          <w:sz w:val="24"/>
          <w:szCs w:val="24"/>
        </w:rPr>
        <w:t xml:space="preserve">Lower Figueroa Creek is a perennial stream that provides diverse riffle, pool, and stream habitat for amphibians. Overhanging banks provide ideal cover habitat for California red-legged frogs. On a preliminary site visit on November 15, 2016, we observed what we are 95% </w:t>
      </w:r>
      <w:ins w:id="95" w:author="Emily Wilson" w:date="2017-03-23T20:41:00Z">
        <w:r w:rsidR="00613F60">
          <w:rPr>
            <w:rFonts w:ascii="Corbel" w:eastAsia="Calibri" w:hAnsi="Corbel" w:cs="Calibri"/>
            <w:color w:val="auto"/>
            <w:sz w:val="24"/>
            <w:szCs w:val="24"/>
          </w:rPr>
          <w:t>certain</w:t>
        </w:r>
      </w:ins>
      <w:del w:id="96" w:author="Emily Wilson" w:date="2017-03-23T20:41:00Z">
        <w:r w:rsidRPr="003628C3" w:rsidDel="00613F60">
          <w:rPr>
            <w:rFonts w:ascii="Corbel" w:eastAsia="Calibri" w:hAnsi="Corbel" w:cs="Calibri"/>
            <w:color w:val="auto"/>
            <w:sz w:val="24"/>
            <w:szCs w:val="24"/>
          </w:rPr>
          <w:delText>sure</w:delText>
        </w:r>
      </w:del>
      <w:r w:rsidRPr="003628C3">
        <w:rPr>
          <w:rFonts w:ascii="Corbel" w:eastAsia="Calibri" w:hAnsi="Corbel" w:cs="Calibri"/>
          <w:color w:val="auto"/>
          <w:sz w:val="24"/>
          <w:szCs w:val="24"/>
        </w:rPr>
        <w:t xml:space="preserve"> was a California red-legged frog that jumped into the stream, based on a brief observation of diagnostic dorsolateral folds. We conducted three day surveys and three night surveys at this site between February 4 and March 17, 2017. Pacific chorus frogs could often be heard calling at various sites along the stream. On March 17, we observed two California red-legged frogs and a western toad in the pool below the bridge. That evening, we observed 7 California red-legged frogs in the same pool, two just upstream in another pool, and two more in a pool further upstream of the cattle fence that crosses the stream.  </w:t>
      </w:r>
    </w:p>
    <w:p w14:paraId="26CBFF79" w14:textId="77777777" w:rsidR="00540321" w:rsidRPr="003628C3" w:rsidRDefault="00540321">
      <w:pPr>
        <w:jc w:val="both"/>
        <w:rPr>
          <w:rFonts w:ascii="Corbel" w:eastAsia="Calibri" w:hAnsi="Corbel" w:cs="Calibri"/>
          <w:color w:val="auto"/>
          <w:sz w:val="24"/>
          <w:szCs w:val="24"/>
        </w:rPr>
      </w:pPr>
    </w:p>
    <w:p w14:paraId="7B149C78" w14:textId="77777777" w:rsidR="00540321" w:rsidRPr="003628C3" w:rsidRDefault="008B507A">
      <w:pPr>
        <w:jc w:val="both"/>
        <w:rPr>
          <w:rFonts w:ascii="Corbel" w:eastAsia="Calibri" w:hAnsi="Corbel" w:cs="Calibri"/>
          <w:b/>
          <w:color w:val="auto"/>
          <w:sz w:val="24"/>
          <w:szCs w:val="24"/>
        </w:rPr>
      </w:pPr>
      <w:r w:rsidRPr="003628C3">
        <w:rPr>
          <w:rFonts w:ascii="Corbel" w:eastAsia="Calibri" w:hAnsi="Corbel" w:cs="Calibri"/>
          <w:b/>
          <w:color w:val="auto"/>
          <w:sz w:val="24"/>
          <w:szCs w:val="24"/>
        </w:rPr>
        <w:t>Total amphibian observations at Lower Figueroa Creek:</w:t>
      </w:r>
    </w:p>
    <w:p w14:paraId="60C3ADCA" w14:textId="77777777" w:rsidR="00540321" w:rsidRPr="003628C3" w:rsidRDefault="00540321">
      <w:pPr>
        <w:jc w:val="both"/>
        <w:rPr>
          <w:rFonts w:ascii="Corbel" w:eastAsia="Calibri" w:hAnsi="Corbel" w:cs="Calibri"/>
          <w:color w:val="auto"/>
          <w:sz w:val="24"/>
          <w:szCs w:val="24"/>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60"/>
        <w:gridCol w:w="1410"/>
        <w:gridCol w:w="1290"/>
        <w:gridCol w:w="3300"/>
      </w:tblGrid>
      <w:tr w:rsidR="001F7469" w:rsidRPr="003628C3" w14:paraId="20F5DCC0" w14:textId="77777777">
        <w:tc>
          <w:tcPr>
            <w:tcW w:w="3360" w:type="dxa"/>
            <w:tcMar>
              <w:top w:w="100" w:type="dxa"/>
              <w:left w:w="100" w:type="dxa"/>
              <w:bottom w:w="100" w:type="dxa"/>
              <w:right w:w="100" w:type="dxa"/>
            </w:tcMar>
          </w:tcPr>
          <w:p w14:paraId="4DEF0482" w14:textId="77777777" w:rsidR="00540321" w:rsidRPr="003628C3" w:rsidRDefault="008B507A">
            <w:pPr>
              <w:widowControl w:val="0"/>
              <w:spacing w:line="240" w:lineRule="auto"/>
              <w:rPr>
                <w:rFonts w:ascii="Corbel" w:eastAsia="Calibri" w:hAnsi="Corbel" w:cs="Calibri"/>
                <w:b/>
                <w:color w:val="auto"/>
                <w:sz w:val="24"/>
                <w:szCs w:val="24"/>
              </w:rPr>
            </w:pPr>
            <w:r w:rsidRPr="003628C3">
              <w:rPr>
                <w:rFonts w:ascii="Corbel" w:eastAsia="Calibri" w:hAnsi="Corbel" w:cs="Calibri"/>
                <w:b/>
                <w:color w:val="auto"/>
                <w:sz w:val="24"/>
                <w:szCs w:val="24"/>
              </w:rPr>
              <w:t>Species</w:t>
            </w:r>
          </w:p>
        </w:tc>
        <w:tc>
          <w:tcPr>
            <w:tcW w:w="1410" w:type="dxa"/>
            <w:tcMar>
              <w:top w:w="100" w:type="dxa"/>
              <w:left w:w="100" w:type="dxa"/>
              <w:bottom w:w="100" w:type="dxa"/>
              <w:right w:w="100" w:type="dxa"/>
            </w:tcMar>
          </w:tcPr>
          <w:p w14:paraId="658CDF2B" w14:textId="77777777" w:rsidR="00540321" w:rsidRPr="003628C3" w:rsidRDefault="008B507A">
            <w:pPr>
              <w:widowControl w:val="0"/>
              <w:spacing w:line="240" w:lineRule="auto"/>
              <w:rPr>
                <w:rFonts w:ascii="Corbel" w:eastAsia="Calibri" w:hAnsi="Corbel" w:cs="Calibri"/>
                <w:b/>
                <w:color w:val="auto"/>
                <w:sz w:val="24"/>
                <w:szCs w:val="24"/>
              </w:rPr>
            </w:pPr>
            <w:r w:rsidRPr="003628C3">
              <w:rPr>
                <w:rFonts w:ascii="Corbel" w:eastAsia="Calibri" w:hAnsi="Corbel" w:cs="Calibri"/>
                <w:b/>
                <w:color w:val="auto"/>
                <w:sz w:val="24"/>
                <w:szCs w:val="24"/>
              </w:rPr>
              <w:t>Egg masses</w:t>
            </w:r>
          </w:p>
        </w:tc>
        <w:tc>
          <w:tcPr>
            <w:tcW w:w="1290" w:type="dxa"/>
            <w:tcMar>
              <w:top w:w="100" w:type="dxa"/>
              <w:left w:w="100" w:type="dxa"/>
              <w:bottom w:w="100" w:type="dxa"/>
              <w:right w:w="100" w:type="dxa"/>
            </w:tcMar>
          </w:tcPr>
          <w:p w14:paraId="685A5CB2" w14:textId="77777777" w:rsidR="00540321" w:rsidRPr="003628C3" w:rsidRDefault="008B507A">
            <w:pPr>
              <w:widowControl w:val="0"/>
              <w:spacing w:line="240" w:lineRule="auto"/>
              <w:rPr>
                <w:rFonts w:ascii="Corbel" w:eastAsia="Calibri" w:hAnsi="Corbel" w:cs="Calibri"/>
                <w:b/>
                <w:color w:val="auto"/>
                <w:sz w:val="24"/>
                <w:szCs w:val="24"/>
              </w:rPr>
            </w:pPr>
            <w:r w:rsidRPr="003628C3">
              <w:rPr>
                <w:rFonts w:ascii="Corbel" w:eastAsia="Calibri" w:hAnsi="Corbel" w:cs="Calibri"/>
                <w:b/>
                <w:color w:val="auto"/>
                <w:sz w:val="24"/>
                <w:szCs w:val="24"/>
              </w:rPr>
              <w:t>tadpoles</w:t>
            </w:r>
          </w:p>
        </w:tc>
        <w:tc>
          <w:tcPr>
            <w:tcW w:w="3300" w:type="dxa"/>
            <w:tcMar>
              <w:top w:w="100" w:type="dxa"/>
              <w:left w:w="100" w:type="dxa"/>
              <w:bottom w:w="100" w:type="dxa"/>
              <w:right w:w="100" w:type="dxa"/>
            </w:tcMar>
          </w:tcPr>
          <w:p w14:paraId="6DA2FDF7" w14:textId="77777777" w:rsidR="00540321" w:rsidRPr="003628C3" w:rsidRDefault="008B507A">
            <w:pPr>
              <w:widowControl w:val="0"/>
              <w:spacing w:line="240" w:lineRule="auto"/>
              <w:rPr>
                <w:rFonts w:ascii="Corbel" w:eastAsia="Calibri" w:hAnsi="Corbel" w:cs="Calibri"/>
                <w:b/>
                <w:color w:val="auto"/>
                <w:sz w:val="24"/>
                <w:szCs w:val="24"/>
              </w:rPr>
            </w:pPr>
            <w:proofErr w:type="spellStart"/>
            <w:r w:rsidRPr="003628C3">
              <w:rPr>
                <w:rFonts w:ascii="Corbel" w:eastAsia="Calibri" w:hAnsi="Corbel" w:cs="Calibri"/>
                <w:b/>
                <w:color w:val="auto"/>
                <w:sz w:val="24"/>
                <w:szCs w:val="24"/>
              </w:rPr>
              <w:t>juv</w:t>
            </w:r>
            <w:proofErr w:type="spellEnd"/>
            <w:r w:rsidRPr="003628C3">
              <w:rPr>
                <w:rFonts w:ascii="Corbel" w:eastAsia="Calibri" w:hAnsi="Corbel" w:cs="Calibri"/>
                <w:b/>
                <w:color w:val="auto"/>
                <w:sz w:val="24"/>
                <w:szCs w:val="24"/>
              </w:rPr>
              <w:t>/adult</w:t>
            </w:r>
          </w:p>
        </w:tc>
      </w:tr>
      <w:tr w:rsidR="001F7469" w:rsidRPr="003628C3" w14:paraId="24D235D9" w14:textId="77777777">
        <w:tc>
          <w:tcPr>
            <w:tcW w:w="3360" w:type="dxa"/>
            <w:tcMar>
              <w:top w:w="100" w:type="dxa"/>
              <w:left w:w="100" w:type="dxa"/>
              <w:bottom w:w="100" w:type="dxa"/>
              <w:right w:w="100" w:type="dxa"/>
            </w:tcMar>
          </w:tcPr>
          <w:p w14:paraId="13227A82"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Western toad</w:t>
            </w:r>
          </w:p>
        </w:tc>
        <w:tc>
          <w:tcPr>
            <w:tcW w:w="1410" w:type="dxa"/>
            <w:tcMar>
              <w:top w:w="100" w:type="dxa"/>
              <w:left w:w="100" w:type="dxa"/>
              <w:bottom w:w="100" w:type="dxa"/>
              <w:right w:w="100" w:type="dxa"/>
            </w:tcMar>
          </w:tcPr>
          <w:p w14:paraId="2CC28F04"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0</w:t>
            </w:r>
          </w:p>
        </w:tc>
        <w:tc>
          <w:tcPr>
            <w:tcW w:w="1290" w:type="dxa"/>
            <w:tcMar>
              <w:top w:w="100" w:type="dxa"/>
              <w:left w:w="100" w:type="dxa"/>
              <w:bottom w:w="100" w:type="dxa"/>
              <w:right w:w="100" w:type="dxa"/>
            </w:tcMar>
          </w:tcPr>
          <w:p w14:paraId="3EF5525D"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0</w:t>
            </w:r>
          </w:p>
        </w:tc>
        <w:tc>
          <w:tcPr>
            <w:tcW w:w="3300" w:type="dxa"/>
            <w:tcMar>
              <w:top w:w="100" w:type="dxa"/>
              <w:left w:w="100" w:type="dxa"/>
              <w:bottom w:w="100" w:type="dxa"/>
              <w:right w:w="100" w:type="dxa"/>
            </w:tcMar>
          </w:tcPr>
          <w:p w14:paraId="64657F51"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2</w:t>
            </w:r>
          </w:p>
        </w:tc>
      </w:tr>
      <w:tr w:rsidR="001F7469" w:rsidRPr="003628C3" w14:paraId="68D90903" w14:textId="77777777">
        <w:tc>
          <w:tcPr>
            <w:tcW w:w="3360" w:type="dxa"/>
            <w:tcMar>
              <w:top w:w="100" w:type="dxa"/>
              <w:left w:w="100" w:type="dxa"/>
              <w:bottom w:w="100" w:type="dxa"/>
              <w:right w:w="100" w:type="dxa"/>
            </w:tcMar>
          </w:tcPr>
          <w:p w14:paraId="2F687D21"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Pacific chorus frog</w:t>
            </w:r>
          </w:p>
        </w:tc>
        <w:tc>
          <w:tcPr>
            <w:tcW w:w="1410" w:type="dxa"/>
            <w:tcMar>
              <w:top w:w="100" w:type="dxa"/>
              <w:left w:w="100" w:type="dxa"/>
              <w:bottom w:w="100" w:type="dxa"/>
              <w:right w:w="100" w:type="dxa"/>
            </w:tcMar>
          </w:tcPr>
          <w:p w14:paraId="569536C6"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0</w:t>
            </w:r>
          </w:p>
        </w:tc>
        <w:tc>
          <w:tcPr>
            <w:tcW w:w="1290" w:type="dxa"/>
            <w:tcMar>
              <w:top w:w="100" w:type="dxa"/>
              <w:left w:w="100" w:type="dxa"/>
              <w:bottom w:w="100" w:type="dxa"/>
              <w:right w:w="100" w:type="dxa"/>
            </w:tcMar>
          </w:tcPr>
          <w:p w14:paraId="35633753"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0</w:t>
            </w:r>
          </w:p>
        </w:tc>
        <w:tc>
          <w:tcPr>
            <w:tcW w:w="3300" w:type="dxa"/>
            <w:tcMar>
              <w:top w:w="100" w:type="dxa"/>
              <w:left w:w="100" w:type="dxa"/>
              <w:bottom w:w="100" w:type="dxa"/>
              <w:right w:w="100" w:type="dxa"/>
            </w:tcMar>
          </w:tcPr>
          <w:p w14:paraId="3A4E4C7C"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37 (heard); 11 (observed)</w:t>
            </w:r>
          </w:p>
        </w:tc>
      </w:tr>
      <w:tr w:rsidR="001F7469" w:rsidRPr="003628C3" w14:paraId="4997347F" w14:textId="77777777">
        <w:tc>
          <w:tcPr>
            <w:tcW w:w="3360" w:type="dxa"/>
            <w:tcMar>
              <w:top w:w="100" w:type="dxa"/>
              <w:left w:w="100" w:type="dxa"/>
              <w:bottom w:w="100" w:type="dxa"/>
              <w:right w:w="100" w:type="dxa"/>
            </w:tcMar>
          </w:tcPr>
          <w:p w14:paraId="693B9B5E"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California red-legged frog</w:t>
            </w:r>
          </w:p>
        </w:tc>
        <w:tc>
          <w:tcPr>
            <w:tcW w:w="1410" w:type="dxa"/>
            <w:tcMar>
              <w:top w:w="100" w:type="dxa"/>
              <w:left w:w="100" w:type="dxa"/>
              <w:bottom w:w="100" w:type="dxa"/>
              <w:right w:w="100" w:type="dxa"/>
            </w:tcMar>
          </w:tcPr>
          <w:p w14:paraId="2EC458D7"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0</w:t>
            </w:r>
          </w:p>
        </w:tc>
        <w:tc>
          <w:tcPr>
            <w:tcW w:w="1290" w:type="dxa"/>
            <w:tcMar>
              <w:top w:w="100" w:type="dxa"/>
              <w:left w:w="100" w:type="dxa"/>
              <w:bottom w:w="100" w:type="dxa"/>
              <w:right w:w="100" w:type="dxa"/>
            </w:tcMar>
          </w:tcPr>
          <w:p w14:paraId="3D90F4F7"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0</w:t>
            </w:r>
          </w:p>
        </w:tc>
        <w:tc>
          <w:tcPr>
            <w:tcW w:w="3300" w:type="dxa"/>
            <w:tcMar>
              <w:top w:w="100" w:type="dxa"/>
              <w:left w:w="100" w:type="dxa"/>
              <w:bottom w:w="100" w:type="dxa"/>
              <w:right w:w="100" w:type="dxa"/>
            </w:tcMar>
          </w:tcPr>
          <w:p w14:paraId="7D127ECB"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13</w:t>
            </w:r>
          </w:p>
        </w:tc>
      </w:tr>
    </w:tbl>
    <w:p w14:paraId="48C5C4A0" w14:textId="77777777" w:rsidR="00540321" w:rsidRPr="003628C3" w:rsidRDefault="00540321">
      <w:pPr>
        <w:jc w:val="both"/>
        <w:rPr>
          <w:rFonts w:ascii="Corbel" w:eastAsia="Calibri" w:hAnsi="Corbel" w:cs="Calibri"/>
          <w:color w:val="auto"/>
          <w:sz w:val="24"/>
          <w:szCs w:val="24"/>
        </w:rPr>
      </w:pPr>
    </w:p>
    <w:p w14:paraId="52D91E21" w14:textId="03F23D34" w:rsidR="00540321" w:rsidRPr="003628C3" w:rsidRDefault="008B507A">
      <w:pPr>
        <w:jc w:val="both"/>
        <w:rPr>
          <w:rFonts w:ascii="Corbel" w:eastAsia="Calibri" w:hAnsi="Corbel" w:cs="Calibri"/>
          <w:color w:val="auto"/>
          <w:sz w:val="24"/>
          <w:szCs w:val="24"/>
        </w:rPr>
      </w:pPr>
      <w:r w:rsidRPr="003628C3">
        <w:rPr>
          <w:rFonts w:ascii="Corbel" w:eastAsia="Calibri" w:hAnsi="Corbel" w:cs="Calibri"/>
          <w:b/>
          <w:color w:val="auto"/>
          <w:sz w:val="24"/>
          <w:szCs w:val="24"/>
        </w:rPr>
        <w:lastRenderedPageBreak/>
        <w:t xml:space="preserve">Non-native species: </w:t>
      </w:r>
      <w:r w:rsidRPr="003628C3">
        <w:rPr>
          <w:rFonts w:ascii="Corbel" w:eastAsia="Calibri" w:hAnsi="Corbel" w:cs="Calibri"/>
          <w:color w:val="auto"/>
          <w:sz w:val="24"/>
          <w:szCs w:val="24"/>
        </w:rPr>
        <w:t>We observed small fish in the creek, but were unable to identify them to species.</w:t>
      </w:r>
    </w:p>
    <w:p w14:paraId="6E65C5D5" w14:textId="77777777" w:rsidR="00540321" w:rsidRPr="003628C3" w:rsidRDefault="00540321">
      <w:pPr>
        <w:jc w:val="both"/>
        <w:rPr>
          <w:rFonts w:ascii="Corbel" w:eastAsia="Calibri" w:hAnsi="Corbel" w:cs="Calibri"/>
          <w:color w:val="auto"/>
          <w:sz w:val="24"/>
          <w:szCs w:val="24"/>
        </w:rPr>
      </w:pPr>
    </w:p>
    <w:p w14:paraId="51636128" w14:textId="77777777" w:rsidR="00540321" w:rsidRPr="003628C3" w:rsidRDefault="008B507A">
      <w:pPr>
        <w:jc w:val="both"/>
        <w:rPr>
          <w:rFonts w:ascii="Corbel" w:eastAsia="Calibri" w:hAnsi="Corbel" w:cs="Calibri"/>
          <w:b/>
          <w:color w:val="auto"/>
          <w:sz w:val="24"/>
          <w:szCs w:val="24"/>
          <w:u w:val="single"/>
        </w:rPr>
      </w:pPr>
      <w:r w:rsidRPr="003628C3">
        <w:rPr>
          <w:rFonts w:ascii="Corbel" w:eastAsia="Calibri" w:hAnsi="Corbel" w:cs="Calibri"/>
          <w:b/>
          <w:color w:val="auto"/>
          <w:sz w:val="24"/>
          <w:szCs w:val="24"/>
        </w:rPr>
        <w:t>Recommendations:</w:t>
      </w:r>
      <w:r w:rsidRPr="003628C3">
        <w:rPr>
          <w:rFonts w:ascii="Corbel" w:eastAsia="Calibri" w:hAnsi="Corbel" w:cs="Calibri"/>
          <w:b/>
          <w:color w:val="auto"/>
          <w:sz w:val="24"/>
          <w:szCs w:val="24"/>
          <w:u w:val="single"/>
        </w:rPr>
        <w:t xml:space="preserve"> </w:t>
      </w:r>
    </w:p>
    <w:p w14:paraId="6C932135" w14:textId="77777777" w:rsidR="00540321" w:rsidRPr="003628C3" w:rsidRDefault="008B507A">
      <w:pPr>
        <w:jc w:val="both"/>
        <w:rPr>
          <w:rFonts w:ascii="Corbel" w:eastAsia="Calibri" w:hAnsi="Corbel" w:cs="Calibri"/>
          <w:color w:val="auto"/>
          <w:sz w:val="24"/>
          <w:szCs w:val="24"/>
        </w:rPr>
      </w:pPr>
      <w:r w:rsidRPr="003628C3">
        <w:rPr>
          <w:rFonts w:ascii="Corbel" w:eastAsia="Calibri" w:hAnsi="Corbel" w:cs="Calibri"/>
          <w:color w:val="auto"/>
          <w:sz w:val="24"/>
          <w:szCs w:val="24"/>
        </w:rPr>
        <w:t>We recommend continuing to survey this site later in the rainy/spring season to confirm California red-legged frog breeding. It is encouraging that this threatened species is present in relatively large numbers at the Reserve. In addition, we recommend continuing to monitor the creek for invasive species (i.e., mosquitofish, bullfrogs) that could predate or out-compete the California red-legged frogs present.</w:t>
      </w:r>
    </w:p>
    <w:p w14:paraId="636DDAC0" w14:textId="62EABFE2" w:rsidR="001F7469" w:rsidRPr="003628C3" w:rsidRDefault="001F7469">
      <w:pPr>
        <w:rPr>
          <w:rFonts w:ascii="Corbel" w:eastAsia="Calibri" w:hAnsi="Corbel" w:cs="Calibri"/>
          <w:b/>
          <w:color w:val="auto"/>
          <w:sz w:val="24"/>
          <w:szCs w:val="24"/>
          <w:u w:val="single"/>
        </w:rPr>
      </w:pPr>
      <w:r w:rsidRPr="003628C3">
        <w:rPr>
          <w:rFonts w:ascii="Corbel" w:eastAsia="Calibri" w:hAnsi="Corbel" w:cs="Calibri"/>
          <w:b/>
          <w:color w:val="auto"/>
          <w:sz w:val="24"/>
          <w:szCs w:val="24"/>
          <w:u w:val="single"/>
        </w:rPr>
        <w:br w:type="page"/>
      </w:r>
    </w:p>
    <w:p w14:paraId="086DD231" w14:textId="77777777" w:rsidR="00540321" w:rsidRPr="003628C3" w:rsidRDefault="008B507A" w:rsidP="0034697C">
      <w:pPr>
        <w:pStyle w:val="Heading3"/>
        <w:rPr>
          <w:color w:val="auto"/>
        </w:rPr>
      </w:pPr>
      <w:bookmarkStart w:id="97" w:name="_Toc478055668"/>
      <w:r w:rsidRPr="003628C3">
        <w:rPr>
          <w:color w:val="auto"/>
        </w:rPr>
        <w:lastRenderedPageBreak/>
        <w:t>Site 6 - Goldfinch Pond</w:t>
      </w:r>
      <w:bookmarkEnd w:id="97"/>
    </w:p>
    <w:p w14:paraId="78255E7D" w14:textId="77777777" w:rsidR="00540321" w:rsidRPr="003628C3" w:rsidRDefault="008B507A">
      <w:pPr>
        <w:jc w:val="both"/>
        <w:rPr>
          <w:rFonts w:ascii="Corbel" w:eastAsia="Calibri" w:hAnsi="Corbel" w:cs="Calibri"/>
          <w:b/>
          <w:color w:val="auto"/>
          <w:sz w:val="24"/>
          <w:szCs w:val="24"/>
        </w:rPr>
      </w:pPr>
      <w:r w:rsidRPr="003628C3">
        <w:rPr>
          <w:rFonts w:ascii="Corbel" w:hAnsi="Corbel"/>
          <w:noProof/>
          <w:color w:val="auto"/>
          <w:sz w:val="24"/>
          <w:szCs w:val="24"/>
        </w:rPr>
        <w:drawing>
          <wp:inline distT="114300" distB="114300" distL="114300" distR="114300" wp14:anchorId="18598BE2" wp14:editId="3E582901">
            <wp:extent cx="2686050" cy="2014538"/>
            <wp:effectExtent l="0" t="0" r="0" b="0"/>
            <wp:docPr id="12" name="image32.jpg" descr="Goldfinch Pond 1-2.JPG"/>
            <wp:cNvGraphicFramePr/>
            <a:graphic xmlns:a="http://schemas.openxmlformats.org/drawingml/2006/main">
              <a:graphicData uri="http://schemas.openxmlformats.org/drawingml/2006/picture">
                <pic:pic xmlns:pic="http://schemas.openxmlformats.org/drawingml/2006/picture">
                  <pic:nvPicPr>
                    <pic:cNvPr id="0" name="image32.jpg" descr="Goldfinch Pond 1-2.JPG"/>
                    <pic:cNvPicPr preferRelativeResize="0"/>
                  </pic:nvPicPr>
                  <pic:blipFill>
                    <a:blip r:embed="rId25"/>
                    <a:srcRect/>
                    <a:stretch>
                      <a:fillRect/>
                    </a:stretch>
                  </pic:blipFill>
                  <pic:spPr>
                    <a:xfrm>
                      <a:off x="0" y="0"/>
                      <a:ext cx="2686050" cy="2014538"/>
                    </a:xfrm>
                    <a:prstGeom prst="rect">
                      <a:avLst/>
                    </a:prstGeom>
                    <a:ln/>
                  </pic:spPr>
                </pic:pic>
              </a:graphicData>
            </a:graphic>
          </wp:inline>
        </w:drawing>
      </w:r>
      <w:r w:rsidRPr="003628C3">
        <w:rPr>
          <w:rFonts w:ascii="Corbel" w:hAnsi="Corbel"/>
          <w:noProof/>
          <w:color w:val="auto"/>
          <w:sz w:val="24"/>
          <w:szCs w:val="24"/>
        </w:rPr>
        <w:drawing>
          <wp:inline distT="114300" distB="114300" distL="114300" distR="114300" wp14:anchorId="5729E547" wp14:editId="7D4DAD6E">
            <wp:extent cx="2719388" cy="2041741"/>
            <wp:effectExtent l="0" t="0" r="0" b="0"/>
            <wp:docPr id="4" name="image24.jpg" descr="Goldfinch Pond 1-1.JPG"/>
            <wp:cNvGraphicFramePr/>
            <a:graphic xmlns:a="http://schemas.openxmlformats.org/drawingml/2006/main">
              <a:graphicData uri="http://schemas.openxmlformats.org/drawingml/2006/picture">
                <pic:pic xmlns:pic="http://schemas.openxmlformats.org/drawingml/2006/picture">
                  <pic:nvPicPr>
                    <pic:cNvPr id="0" name="image24.jpg" descr="Goldfinch Pond 1-1.JPG"/>
                    <pic:cNvPicPr preferRelativeResize="0"/>
                  </pic:nvPicPr>
                  <pic:blipFill>
                    <a:blip r:embed="rId26"/>
                    <a:srcRect/>
                    <a:stretch>
                      <a:fillRect/>
                    </a:stretch>
                  </pic:blipFill>
                  <pic:spPr>
                    <a:xfrm>
                      <a:off x="0" y="0"/>
                      <a:ext cx="2719388" cy="2041741"/>
                    </a:xfrm>
                    <a:prstGeom prst="rect">
                      <a:avLst/>
                    </a:prstGeom>
                    <a:ln/>
                  </pic:spPr>
                </pic:pic>
              </a:graphicData>
            </a:graphic>
          </wp:inline>
        </w:drawing>
      </w:r>
    </w:p>
    <w:p w14:paraId="4CA6E68F" w14:textId="77777777" w:rsidR="00540321" w:rsidRPr="003628C3" w:rsidRDefault="008B507A">
      <w:pPr>
        <w:jc w:val="both"/>
        <w:rPr>
          <w:rFonts w:ascii="Corbel" w:eastAsia="Calibri" w:hAnsi="Corbel" w:cs="Calibri"/>
          <w:color w:val="auto"/>
          <w:sz w:val="24"/>
          <w:szCs w:val="24"/>
        </w:rPr>
      </w:pPr>
      <w:r w:rsidRPr="003628C3">
        <w:rPr>
          <w:rFonts w:ascii="Corbel" w:eastAsia="Calibri" w:hAnsi="Corbel" w:cs="Calibri"/>
          <w:color w:val="auto"/>
          <w:sz w:val="24"/>
          <w:szCs w:val="24"/>
        </w:rPr>
        <w:t>Left: Goldfinch Pond on November 15, 2016 before restoration.</w:t>
      </w:r>
    </w:p>
    <w:p w14:paraId="39E7CD3F" w14:textId="77777777" w:rsidR="00540321" w:rsidRPr="003628C3" w:rsidRDefault="008B507A">
      <w:pPr>
        <w:jc w:val="both"/>
        <w:rPr>
          <w:rFonts w:ascii="Corbel" w:eastAsia="Calibri" w:hAnsi="Corbel" w:cs="Calibri"/>
          <w:color w:val="auto"/>
          <w:sz w:val="24"/>
          <w:szCs w:val="24"/>
        </w:rPr>
      </w:pPr>
      <w:r w:rsidRPr="003628C3">
        <w:rPr>
          <w:rFonts w:ascii="Corbel" w:eastAsia="Calibri" w:hAnsi="Corbel" w:cs="Calibri"/>
          <w:color w:val="auto"/>
          <w:sz w:val="24"/>
          <w:szCs w:val="24"/>
        </w:rPr>
        <w:t>Right: Goldfinch Pond on March 17, 2017 after restoration.</w:t>
      </w:r>
    </w:p>
    <w:p w14:paraId="0CB9C6CD" w14:textId="77777777" w:rsidR="00540321" w:rsidRPr="003628C3" w:rsidRDefault="00540321">
      <w:pPr>
        <w:jc w:val="both"/>
        <w:rPr>
          <w:rFonts w:ascii="Corbel" w:eastAsia="Calibri" w:hAnsi="Corbel" w:cs="Calibri"/>
          <w:b/>
          <w:color w:val="auto"/>
          <w:sz w:val="24"/>
          <w:szCs w:val="24"/>
        </w:rPr>
      </w:pPr>
    </w:p>
    <w:p w14:paraId="4E0C62F0" w14:textId="77777777" w:rsidR="00540321" w:rsidRPr="003628C3" w:rsidRDefault="008B507A">
      <w:pPr>
        <w:jc w:val="both"/>
        <w:rPr>
          <w:rFonts w:ascii="Corbel" w:eastAsia="Calibri" w:hAnsi="Corbel" w:cs="Calibri"/>
          <w:b/>
          <w:color w:val="auto"/>
          <w:sz w:val="24"/>
          <w:szCs w:val="24"/>
        </w:rPr>
      </w:pPr>
      <w:r w:rsidRPr="003628C3">
        <w:rPr>
          <w:rFonts w:ascii="Corbel" w:eastAsia="Calibri" w:hAnsi="Corbel" w:cs="Calibri"/>
          <w:b/>
          <w:color w:val="auto"/>
          <w:sz w:val="24"/>
          <w:szCs w:val="24"/>
        </w:rPr>
        <w:t>Amphibian habitat suitability</w:t>
      </w:r>
    </w:p>
    <w:p w14:paraId="4C3C816E" w14:textId="72E71EAC" w:rsidR="00540321" w:rsidRPr="003628C3" w:rsidRDefault="008B507A">
      <w:pPr>
        <w:jc w:val="both"/>
        <w:rPr>
          <w:rFonts w:ascii="Corbel" w:eastAsia="Calibri" w:hAnsi="Corbel" w:cs="Calibri"/>
          <w:color w:val="auto"/>
          <w:sz w:val="24"/>
          <w:szCs w:val="24"/>
        </w:rPr>
      </w:pPr>
      <w:r w:rsidRPr="003628C3">
        <w:rPr>
          <w:rFonts w:ascii="Corbel" w:eastAsia="Calibri" w:hAnsi="Corbel" w:cs="Calibri"/>
          <w:color w:val="auto"/>
          <w:sz w:val="24"/>
          <w:szCs w:val="24"/>
        </w:rPr>
        <w:t>This pond was deepened by the Reserve in December 2016 so that it would be more likely to hold water for amphibian breeding during the 2017 rainy season. The images above show the pond before (left) and after (right) restoration and winter storms. This pond held water throughout the winter rainy season, although pond levels declined rapidly between January and February storms. The pond was approximately 10 meters x 10 meters with a maximum depth of 0.4 meter when we conducted the habitat assessment on February 18, 2017. Substrate consists of mud and grass, and some oak branches and logs provide substrate for egg mass attachment and amphibian cover. This pond provides excellent habitat for pond-breeding amphibians, especially Western spadefoot toads (</w:t>
      </w:r>
      <w:proofErr w:type="spellStart"/>
      <w:r w:rsidRPr="003628C3">
        <w:rPr>
          <w:rFonts w:ascii="Corbel" w:eastAsia="Calibri" w:hAnsi="Corbel" w:cs="Calibri"/>
          <w:i/>
          <w:color w:val="auto"/>
          <w:sz w:val="24"/>
          <w:szCs w:val="24"/>
        </w:rPr>
        <w:t>Spea</w:t>
      </w:r>
      <w:proofErr w:type="spellEnd"/>
      <w:r w:rsidRPr="003628C3">
        <w:rPr>
          <w:rFonts w:ascii="Corbel" w:eastAsia="Calibri" w:hAnsi="Corbel" w:cs="Calibri"/>
          <w:i/>
          <w:color w:val="auto"/>
          <w:sz w:val="24"/>
          <w:szCs w:val="24"/>
        </w:rPr>
        <w:t xml:space="preserve"> </w:t>
      </w:r>
      <w:proofErr w:type="spellStart"/>
      <w:r w:rsidRPr="003628C3">
        <w:rPr>
          <w:rFonts w:ascii="Corbel" w:eastAsia="Calibri" w:hAnsi="Corbel" w:cs="Calibri"/>
          <w:i/>
          <w:color w:val="auto"/>
          <w:sz w:val="24"/>
          <w:szCs w:val="24"/>
        </w:rPr>
        <w:t>hammondii</w:t>
      </w:r>
      <w:proofErr w:type="spellEnd"/>
      <w:r w:rsidRPr="003628C3">
        <w:rPr>
          <w:rFonts w:ascii="Corbel" w:eastAsia="Calibri" w:hAnsi="Corbel" w:cs="Calibri"/>
          <w:color w:val="auto"/>
          <w:sz w:val="24"/>
          <w:szCs w:val="24"/>
        </w:rPr>
        <w:t>); however, we did not observe Western spadefoot toads during our survey. We observed adult male Pacific chorus frogs calling in the pond and Western toads soaking in the pond. On our final night of surveys on March 17, we observed thousands of tadpoles, too small to identify but presumably Pacific chorus frogs based on our previous observations of egg masses from that species a</w:t>
      </w:r>
      <w:r w:rsidR="005C3CE7" w:rsidRPr="003628C3">
        <w:rPr>
          <w:rFonts w:ascii="Corbel" w:eastAsia="Calibri" w:hAnsi="Corbel" w:cs="Calibri"/>
          <w:color w:val="auto"/>
          <w:sz w:val="24"/>
          <w:szCs w:val="24"/>
        </w:rPr>
        <w:t xml:space="preserve">nd no previous observations of </w:t>
      </w:r>
      <w:r w:rsidRPr="003628C3">
        <w:rPr>
          <w:rFonts w:ascii="Corbel" w:eastAsia="Calibri" w:hAnsi="Corbel" w:cs="Calibri"/>
          <w:color w:val="auto"/>
          <w:sz w:val="24"/>
          <w:szCs w:val="24"/>
        </w:rPr>
        <w:t>Western toad egg clutches.</w:t>
      </w:r>
    </w:p>
    <w:p w14:paraId="483E368C" w14:textId="77777777" w:rsidR="00540321" w:rsidRPr="003628C3" w:rsidRDefault="00540321">
      <w:pPr>
        <w:jc w:val="both"/>
        <w:rPr>
          <w:rFonts w:ascii="Corbel" w:eastAsia="Calibri" w:hAnsi="Corbel" w:cs="Calibri"/>
          <w:color w:val="auto"/>
          <w:sz w:val="24"/>
          <w:szCs w:val="24"/>
        </w:rPr>
      </w:pPr>
    </w:p>
    <w:p w14:paraId="15BF6DAE" w14:textId="77777777" w:rsidR="00540321" w:rsidRPr="003628C3" w:rsidRDefault="008B507A">
      <w:pPr>
        <w:jc w:val="both"/>
        <w:rPr>
          <w:rFonts w:ascii="Corbel" w:eastAsia="Calibri" w:hAnsi="Corbel" w:cs="Calibri"/>
          <w:b/>
          <w:color w:val="auto"/>
          <w:sz w:val="24"/>
          <w:szCs w:val="24"/>
        </w:rPr>
      </w:pPr>
      <w:r w:rsidRPr="003628C3">
        <w:rPr>
          <w:rFonts w:ascii="Corbel" w:eastAsia="Calibri" w:hAnsi="Corbel" w:cs="Calibri"/>
          <w:b/>
          <w:color w:val="auto"/>
          <w:sz w:val="24"/>
          <w:szCs w:val="24"/>
        </w:rPr>
        <w:t>Total amphibian observations at Goldfinch Pond:</w:t>
      </w:r>
    </w:p>
    <w:p w14:paraId="6BDF775D" w14:textId="77777777" w:rsidR="00540321" w:rsidRPr="003628C3" w:rsidRDefault="00540321">
      <w:pPr>
        <w:jc w:val="both"/>
        <w:rPr>
          <w:rFonts w:ascii="Corbel" w:eastAsia="Calibri" w:hAnsi="Corbel" w:cs="Calibri"/>
          <w:color w:val="auto"/>
          <w:sz w:val="24"/>
          <w:szCs w:val="24"/>
        </w:rPr>
      </w:pP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60"/>
        <w:gridCol w:w="1515"/>
        <w:gridCol w:w="1275"/>
        <w:gridCol w:w="3210"/>
      </w:tblGrid>
      <w:tr w:rsidR="001F7469" w:rsidRPr="003628C3" w14:paraId="52266BAC" w14:textId="77777777">
        <w:tc>
          <w:tcPr>
            <w:tcW w:w="3360" w:type="dxa"/>
            <w:tcMar>
              <w:top w:w="100" w:type="dxa"/>
              <w:left w:w="100" w:type="dxa"/>
              <w:bottom w:w="100" w:type="dxa"/>
              <w:right w:w="100" w:type="dxa"/>
            </w:tcMar>
          </w:tcPr>
          <w:p w14:paraId="76F30BBD" w14:textId="77777777" w:rsidR="00540321" w:rsidRPr="003628C3" w:rsidRDefault="008B507A">
            <w:pPr>
              <w:widowControl w:val="0"/>
              <w:spacing w:line="240" w:lineRule="auto"/>
              <w:rPr>
                <w:rFonts w:ascii="Corbel" w:eastAsia="Calibri" w:hAnsi="Corbel" w:cs="Calibri"/>
                <w:b/>
                <w:color w:val="auto"/>
                <w:sz w:val="24"/>
                <w:szCs w:val="24"/>
              </w:rPr>
            </w:pPr>
            <w:r w:rsidRPr="003628C3">
              <w:rPr>
                <w:rFonts w:ascii="Corbel" w:eastAsia="Calibri" w:hAnsi="Corbel" w:cs="Calibri"/>
                <w:b/>
                <w:color w:val="auto"/>
                <w:sz w:val="24"/>
                <w:szCs w:val="24"/>
              </w:rPr>
              <w:t>Species</w:t>
            </w:r>
          </w:p>
        </w:tc>
        <w:tc>
          <w:tcPr>
            <w:tcW w:w="1515" w:type="dxa"/>
            <w:tcMar>
              <w:top w:w="100" w:type="dxa"/>
              <w:left w:w="100" w:type="dxa"/>
              <w:bottom w:w="100" w:type="dxa"/>
              <w:right w:w="100" w:type="dxa"/>
            </w:tcMar>
          </w:tcPr>
          <w:p w14:paraId="651653A9" w14:textId="77777777" w:rsidR="00540321" w:rsidRPr="003628C3" w:rsidRDefault="008B507A">
            <w:pPr>
              <w:widowControl w:val="0"/>
              <w:spacing w:line="240" w:lineRule="auto"/>
              <w:rPr>
                <w:rFonts w:ascii="Corbel" w:eastAsia="Calibri" w:hAnsi="Corbel" w:cs="Calibri"/>
                <w:b/>
                <w:color w:val="auto"/>
                <w:sz w:val="24"/>
                <w:szCs w:val="24"/>
              </w:rPr>
            </w:pPr>
            <w:r w:rsidRPr="003628C3">
              <w:rPr>
                <w:rFonts w:ascii="Corbel" w:eastAsia="Calibri" w:hAnsi="Corbel" w:cs="Calibri"/>
                <w:b/>
                <w:color w:val="auto"/>
                <w:sz w:val="24"/>
                <w:szCs w:val="24"/>
              </w:rPr>
              <w:t>Egg masses</w:t>
            </w:r>
          </w:p>
        </w:tc>
        <w:tc>
          <w:tcPr>
            <w:tcW w:w="1275" w:type="dxa"/>
            <w:tcMar>
              <w:top w:w="100" w:type="dxa"/>
              <w:left w:w="100" w:type="dxa"/>
              <w:bottom w:w="100" w:type="dxa"/>
              <w:right w:w="100" w:type="dxa"/>
            </w:tcMar>
          </w:tcPr>
          <w:p w14:paraId="249459EE" w14:textId="77777777" w:rsidR="00540321" w:rsidRPr="003628C3" w:rsidRDefault="008B507A">
            <w:pPr>
              <w:widowControl w:val="0"/>
              <w:spacing w:line="240" w:lineRule="auto"/>
              <w:rPr>
                <w:rFonts w:ascii="Corbel" w:eastAsia="Calibri" w:hAnsi="Corbel" w:cs="Calibri"/>
                <w:b/>
                <w:color w:val="auto"/>
                <w:sz w:val="24"/>
                <w:szCs w:val="24"/>
              </w:rPr>
            </w:pPr>
            <w:r w:rsidRPr="003628C3">
              <w:rPr>
                <w:rFonts w:ascii="Corbel" w:eastAsia="Calibri" w:hAnsi="Corbel" w:cs="Calibri"/>
                <w:b/>
                <w:color w:val="auto"/>
                <w:sz w:val="24"/>
                <w:szCs w:val="24"/>
              </w:rPr>
              <w:t>tadpoles</w:t>
            </w:r>
          </w:p>
        </w:tc>
        <w:tc>
          <w:tcPr>
            <w:tcW w:w="3210" w:type="dxa"/>
            <w:tcMar>
              <w:top w:w="100" w:type="dxa"/>
              <w:left w:w="100" w:type="dxa"/>
              <w:bottom w:w="100" w:type="dxa"/>
              <w:right w:w="100" w:type="dxa"/>
            </w:tcMar>
          </w:tcPr>
          <w:p w14:paraId="6A4AC9A3" w14:textId="77777777" w:rsidR="00540321" w:rsidRPr="003628C3" w:rsidRDefault="008B507A">
            <w:pPr>
              <w:widowControl w:val="0"/>
              <w:spacing w:line="240" w:lineRule="auto"/>
              <w:rPr>
                <w:rFonts w:ascii="Corbel" w:eastAsia="Calibri" w:hAnsi="Corbel" w:cs="Calibri"/>
                <w:b/>
                <w:color w:val="auto"/>
                <w:sz w:val="24"/>
                <w:szCs w:val="24"/>
              </w:rPr>
            </w:pPr>
            <w:proofErr w:type="spellStart"/>
            <w:r w:rsidRPr="003628C3">
              <w:rPr>
                <w:rFonts w:ascii="Corbel" w:eastAsia="Calibri" w:hAnsi="Corbel" w:cs="Calibri"/>
                <w:b/>
                <w:color w:val="auto"/>
                <w:sz w:val="24"/>
                <w:szCs w:val="24"/>
              </w:rPr>
              <w:t>juv</w:t>
            </w:r>
            <w:proofErr w:type="spellEnd"/>
            <w:r w:rsidRPr="003628C3">
              <w:rPr>
                <w:rFonts w:ascii="Corbel" w:eastAsia="Calibri" w:hAnsi="Corbel" w:cs="Calibri"/>
                <w:b/>
                <w:color w:val="auto"/>
                <w:sz w:val="24"/>
                <w:szCs w:val="24"/>
              </w:rPr>
              <w:t>/adult</w:t>
            </w:r>
          </w:p>
        </w:tc>
      </w:tr>
      <w:tr w:rsidR="001F7469" w:rsidRPr="003628C3" w14:paraId="22C0F07C" w14:textId="77777777">
        <w:tc>
          <w:tcPr>
            <w:tcW w:w="3360" w:type="dxa"/>
            <w:tcMar>
              <w:top w:w="100" w:type="dxa"/>
              <w:left w:w="100" w:type="dxa"/>
              <w:bottom w:w="100" w:type="dxa"/>
              <w:right w:w="100" w:type="dxa"/>
            </w:tcMar>
          </w:tcPr>
          <w:p w14:paraId="26FD902F"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Western toad</w:t>
            </w:r>
          </w:p>
        </w:tc>
        <w:tc>
          <w:tcPr>
            <w:tcW w:w="1515" w:type="dxa"/>
            <w:tcMar>
              <w:top w:w="100" w:type="dxa"/>
              <w:left w:w="100" w:type="dxa"/>
              <w:bottom w:w="100" w:type="dxa"/>
              <w:right w:w="100" w:type="dxa"/>
            </w:tcMar>
          </w:tcPr>
          <w:p w14:paraId="689127B9"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0</w:t>
            </w:r>
          </w:p>
        </w:tc>
        <w:tc>
          <w:tcPr>
            <w:tcW w:w="1275" w:type="dxa"/>
            <w:tcMar>
              <w:top w:w="100" w:type="dxa"/>
              <w:left w:w="100" w:type="dxa"/>
              <w:bottom w:w="100" w:type="dxa"/>
              <w:right w:w="100" w:type="dxa"/>
            </w:tcMar>
          </w:tcPr>
          <w:p w14:paraId="23ADDD71"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0</w:t>
            </w:r>
          </w:p>
        </w:tc>
        <w:tc>
          <w:tcPr>
            <w:tcW w:w="3210" w:type="dxa"/>
            <w:tcMar>
              <w:top w:w="100" w:type="dxa"/>
              <w:left w:w="100" w:type="dxa"/>
              <w:bottom w:w="100" w:type="dxa"/>
              <w:right w:w="100" w:type="dxa"/>
            </w:tcMar>
          </w:tcPr>
          <w:p w14:paraId="60150DD8"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3 (observed)</w:t>
            </w:r>
          </w:p>
        </w:tc>
      </w:tr>
      <w:tr w:rsidR="001F7469" w:rsidRPr="003628C3" w14:paraId="317E7F2C" w14:textId="77777777">
        <w:tc>
          <w:tcPr>
            <w:tcW w:w="3360" w:type="dxa"/>
            <w:tcMar>
              <w:top w:w="100" w:type="dxa"/>
              <w:left w:w="100" w:type="dxa"/>
              <w:bottom w:w="100" w:type="dxa"/>
              <w:right w:w="100" w:type="dxa"/>
            </w:tcMar>
          </w:tcPr>
          <w:p w14:paraId="5ED696CB"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Pacific chorus frog</w:t>
            </w:r>
          </w:p>
        </w:tc>
        <w:tc>
          <w:tcPr>
            <w:tcW w:w="1515" w:type="dxa"/>
            <w:tcMar>
              <w:top w:w="100" w:type="dxa"/>
              <w:left w:w="100" w:type="dxa"/>
              <w:bottom w:w="100" w:type="dxa"/>
              <w:right w:w="100" w:type="dxa"/>
            </w:tcMar>
          </w:tcPr>
          <w:p w14:paraId="6963CA1A"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60</w:t>
            </w:r>
          </w:p>
        </w:tc>
        <w:tc>
          <w:tcPr>
            <w:tcW w:w="1275" w:type="dxa"/>
            <w:tcMar>
              <w:top w:w="100" w:type="dxa"/>
              <w:left w:w="100" w:type="dxa"/>
              <w:bottom w:w="100" w:type="dxa"/>
              <w:right w:w="100" w:type="dxa"/>
            </w:tcMar>
          </w:tcPr>
          <w:p w14:paraId="344D37EA"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2000</w:t>
            </w:r>
          </w:p>
        </w:tc>
        <w:tc>
          <w:tcPr>
            <w:tcW w:w="3210" w:type="dxa"/>
            <w:tcMar>
              <w:top w:w="100" w:type="dxa"/>
              <w:left w:w="100" w:type="dxa"/>
              <w:bottom w:w="100" w:type="dxa"/>
              <w:right w:w="100" w:type="dxa"/>
            </w:tcMar>
          </w:tcPr>
          <w:p w14:paraId="1166D823"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4 (heard); 6 (observed)</w:t>
            </w:r>
          </w:p>
        </w:tc>
      </w:tr>
    </w:tbl>
    <w:p w14:paraId="5CE18743" w14:textId="77777777" w:rsidR="00540321" w:rsidRPr="003628C3" w:rsidRDefault="00540321">
      <w:pPr>
        <w:jc w:val="both"/>
        <w:rPr>
          <w:rFonts w:ascii="Corbel" w:eastAsia="Calibri" w:hAnsi="Corbel" w:cs="Calibri"/>
          <w:color w:val="auto"/>
          <w:sz w:val="24"/>
          <w:szCs w:val="24"/>
        </w:rPr>
      </w:pPr>
    </w:p>
    <w:p w14:paraId="7E764F54" w14:textId="44E0ED09" w:rsidR="00540321" w:rsidRPr="003628C3" w:rsidRDefault="008B507A">
      <w:pPr>
        <w:jc w:val="both"/>
        <w:rPr>
          <w:rFonts w:ascii="Corbel" w:eastAsia="Calibri" w:hAnsi="Corbel" w:cs="Calibri"/>
          <w:color w:val="auto"/>
          <w:sz w:val="24"/>
          <w:szCs w:val="24"/>
        </w:rPr>
      </w:pPr>
      <w:r w:rsidRPr="003628C3">
        <w:rPr>
          <w:rFonts w:ascii="Corbel" w:eastAsia="Calibri" w:hAnsi="Corbel" w:cs="Calibri"/>
          <w:b/>
          <w:color w:val="auto"/>
          <w:sz w:val="24"/>
          <w:szCs w:val="24"/>
        </w:rPr>
        <w:lastRenderedPageBreak/>
        <w:t xml:space="preserve">Non-native species: </w:t>
      </w:r>
      <w:r w:rsidRPr="003628C3">
        <w:rPr>
          <w:rFonts w:ascii="Corbel" w:eastAsia="Calibri" w:hAnsi="Corbel" w:cs="Calibri"/>
          <w:color w:val="auto"/>
          <w:sz w:val="24"/>
          <w:szCs w:val="24"/>
        </w:rPr>
        <w:t>None observed.</w:t>
      </w:r>
    </w:p>
    <w:p w14:paraId="1BCE4706" w14:textId="77777777" w:rsidR="00540321" w:rsidRPr="003628C3" w:rsidRDefault="00540321">
      <w:pPr>
        <w:jc w:val="both"/>
        <w:rPr>
          <w:rFonts w:ascii="Corbel" w:eastAsia="Calibri" w:hAnsi="Corbel" w:cs="Calibri"/>
          <w:color w:val="auto"/>
          <w:sz w:val="24"/>
          <w:szCs w:val="24"/>
        </w:rPr>
      </w:pPr>
    </w:p>
    <w:p w14:paraId="53876E3F" w14:textId="77777777" w:rsidR="00540321" w:rsidRPr="003628C3" w:rsidRDefault="008B507A">
      <w:pPr>
        <w:jc w:val="both"/>
        <w:rPr>
          <w:rFonts w:ascii="Corbel" w:eastAsia="Calibri" w:hAnsi="Corbel" w:cs="Calibri"/>
          <w:b/>
          <w:color w:val="auto"/>
          <w:sz w:val="24"/>
          <w:szCs w:val="24"/>
          <w:u w:val="single"/>
        </w:rPr>
      </w:pPr>
      <w:r w:rsidRPr="003628C3">
        <w:rPr>
          <w:rFonts w:ascii="Corbel" w:eastAsia="Calibri" w:hAnsi="Corbel" w:cs="Calibri"/>
          <w:b/>
          <w:color w:val="auto"/>
          <w:sz w:val="24"/>
          <w:szCs w:val="24"/>
        </w:rPr>
        <w:t>Recommendations:</w:t>
      </w:r>
      <w:r w:rsidRPr="003628C3">
        <w:rPr>
          <w:rFonts w:ascii="Corbel" w:eastAsia="Calibri" w:hAnsi="Corbel" w:cs="Calibri"/>
          <w:b/>
          <w:color w:val="auto"/>
          <w:sz w:val="24"/>
          <w:szCs w:val="24"/>
          <w:u w:val="single"/>
        </w:rPr>
        <w:t xml:space="preserve"> </w:t>
      </w:r>
    </w:p>
    <w:p w14:paraId="0D9D4227" w14:textId="77777777" w:rsidR="00540321" w:rsidRPr="003628C3" w:rsidRDefault="008B507A">
      <w:pPr>
        <w:jc w:val="both"/>
        <w:rPr>
          <w:rFonts w:ascii="Corbel" w:eastAsia="Calibri" w:hAnsi="Corbel" w:cs="Calibri"/>
          <w:color w:val="auto"/>
          <w:sz w:val="24"/>
          <w:szCs w:val="24"/>
        </w:rPr>
      </w:pPr>
      <w:r w:rsidRPr="003628C3">
        <w:rPr>
          <w:rFonts w:ascii="Corbel" w:eastAsia="Calibri" w:hAnsi="Corbel" w:cs="Calibri"/>
          <w:color w:val="auto"/>
          <w:sz w:val="24"/>
          <w:szCs w:val="24"/>
        </w:rPr>
        <w:t>This pond and the surrounding grassland habitat provide excellent habitat for Western spadefoot toads and California tiger salamanders; therefore, we recommend that appropriate upland and aquatic surveys be conducted specifically for these species as described above under recommendations for Cloud’s Rest Pond. We recommend continuing to monitor this site for these species and ensure that the pond remains free of non-native predator and competitor species such as fish, crayfish, non-native tiger salamanders (</w:t>
      </w:r>
      <w:r w:rsidRPr="003628C3">
        <w:rPr>
          <w:rFonts w:ascii="Corbel" w:eastAsia="Calibri" w:hAnsi="Corbel" w:cs="Calibri"/>
          <w:i/>
          <w:color w:val="auto"/>
          <w:sz w:val="24"/>
          <w:szCs w:val="24"/>
        </w:rPr>
        <w:t xml:space="preserve">Ambystoma </w:t>
      </w:r>
      <w:proofErr w:type="spellStart"/>
      <w:r w:rsidRPr="003628C3">
        <w:rPr>
          <w:rFonts w:ascii="Corbel" w:eastAsia="Calibri" w:hAnsi="Corbel" w:cs="Calibri"/>
          <w:i/>
          <w:color w:val="auto"/>
          <w:sz w:val="24"/>
          <w:szCs w:val="24"/>
        </w:rPr>
        <w:t>mavortium</w:t>
      </w:r>
      <w:proofErr w:type="spellEnd"/>
      <w:r w:rsidRPr="003628C3">
        <w:rPr>
          <w:rFonts w:ascii="Corbel" w:eastAsia="Calibri" w:hAnsi="Corbel" w:cs="Calibri"/>
          <w:color w:val="auto"/>
          <w:sz w:val="24"/>
          <w:szCs w:val="24"/>
        </w:rPr>
        <w:t>) and bullfrogs (</w:t>
      </w:r>
      <w:r w:rsidRPr="003628C3">
        <w:rPr>
          <w:rFonts w:ascii="Corbel" w:eastAsia="Calibri" w:hAnsi="Corbel" w:cs="Calibri"/>
          <w:i/>
          <w:color w:val="auto"/>
          <w:sz w:val="24"/>
          <w:szCs w:val="24"/>
        </w:rPr>
        <w:t>Rana catesbeiana</w:t>
      </w:r>
      <w:r w:rsidRPr="003628C3">
        <w:rPr>
          <w:rFonts w:ascii="Corbel" w:eastAsia="Calibri" w:hAnsi="Corbel" w:cs="Calibri"/>
          <w:color w:val="auto"/>
          <w:sz w:val="24"/>
          <w:szCs w:val="24"/>
        </w:rPr>
        <w:t>).</w:t>
      </w:r>
    </w:p>
    <w:p w14:paraId="64FF8EC8" w14:textId="64D73F06" w:rsidR="001F7469" w:rsidRPr="003628C3" w:rsidRDefault="001F7469">
      <w:pPr>
        <w:rPr>
          <w:rFonts w:ascii="Corbel" w:eastAsia="Calibri" w:hAnsi="Corbel" w:cs="Calibri"/>
          <w:color w:val="auto"/>
          <w:sz w:val="24"/>
          <w:szCs w:val="24"/>
        </w:rPr>
      </w:pPr>
      <w:r w:rsidRPr="003628C3">
        <w:rPr>
          <w:rFonts w:ascii="Corbel" w:eastAsia="Calibri" w:hAnsi="Corbel" w:cs="Calibri"/>
          <w:color w:val="auto"/>
          <w:sz w:val="24"/>
          <w:szCs w:val="24"/>
        </w:rPr>
        <w:br w:type="page"/>
      </w:r>
    </w:p>
    <w:p w14:paraId="3B158CD6" w14:textId="77777777" w:rsidR="00540321" w:rsidRPr="003628C3" w:rsidRDefault="008B507A" w:rsidP="0034697C">
      <w:pPr>
        <w:pStyle w:val="Heading3"/>
        <w:rPr>
          <w:color w:val="auto"/>
        </w:rPr>
      </w:pPr>
      <w:bookmarkStart w:id="98" w:name="_Toc478055669"/>
      <w:r w:rsidRPr="003628C3">
        <w:rPr>
          <w:color w:val="auto"/>
        </w:rPr>
        <w:lastRenderedPageBreak/>
        <w:t>Site 7 - Goldfinch Trough</w:t>
      </w:r>
      <w:bookmarkEnd w:id="98"/>
    </w:p>
    <w:p w14:paraId="44C8C316" w14:textId="77777777" w:rsidR="00540321" w:rsidRPr="003628C3" w:rsidRDefault="008B507A">
      <w:pPr>
        <w:jc w:val="both"/>
        <w:rPr>
          <w:rFonts w:ascii="Corbel" w:eastAsia="Calibri" w:hAnsi="Corbel" w:cs="Calibri"/>
          <w:b/>
          <w:color w:val="auto"/>
          <w:sz w:val="24"/>
          <w:szCs w:val="24"/>
        </w:rPr>
      </w:pPr>
      <w:r w:rsidRPr="003628C3">
        <w:rPr>
          <w:rFonts w:ascii="Corbel" w:hAnsi="Corbel"/>
          <w:noProof/>
          <w:color w:val="auto"/>
          <w:sz w:val="24"/>
          <w:szCs w:val="24"/>
        </w:rPr>
        <w:drawing>
          <wp:inline distT="114300" distB="114300" distL="114300" distR="114300" wp14:anchorId="28035098" wp14:editId="2237A5F8">
            <wp:extent cx="3038475" cy="2143125"/>
            <wp:effectExtent l="0" t="0" r="0" b="0"/>
            <wp:docPr id="20" name="image40.jpg" descr="Goldfinch Trough.JPG"/>
            <wp:cNvGraphicFramePr/>
            <a:graphic xmlns:a="http://schemas.openxmlformats.org/drawingml/2006/main">
              <a:graphicData uri="http://schemas.openxmlformats.org/drawingml/2006/picture">
                <pic:pic xmlns:pic="http://schemas.openxmlformats.org/drawingml/2006/picture">
                  <pic:nvPicPr>
                    <pic:cNvPr id="0" name="image40.jpg" descr="Goldfinch Trough.JPG"/>
                    <pic:cNvPicPr preferRelativeResize="0"/>
                  </pic:nvPicPr>
                  <pic:blipFill>
                    <a:blip r:embed="rId27"/>
                    <a:srcRect b="6250"/>
                    <a:stretch>
                      <a:fillRect/>
                    </a:stretch>
                  </pic:blipFill>
                  <pic:spPr>
                    <a:xfrm>
                      <a:off x="0" y="0"/>
                      <a:ext cx="3038475" cy="2143125"/>
                    </a:xfrm>
                    <a:prstGeom prst="rect">
                      <a:avLst/>
                    </a:prstGeom>
                    <a:ln/>
                  </pic:spPr>
                </pic:pic>
              </a:graphicData>
            </a:graphic>
          </wp:inline>
        </w:drawing>
      </w:r>
      <w:r w:rsidRPr="003628C3">
        <w:rPr>
          <w:rFonts w:ascii="Corbel" w:hAnsi="Corbel"/>
          <w:noProof/>
          <w:color w:val="auto"/>
          <w:sz w:val="24"/>
          <w:szCs w:val="24"/>
        </w:rPr>
        <w:drawing>
          <wp:inline distT="114300" distB="114300" distL="114300" distR="114300" wp14:anchorId="4BE6F143" wp14:editId="75C26CD4">
            <wp:extent cx="2824163" cy="2151743"/>
            <wp:effectExtent l="0" t="0" r="0" b="0"/>
            <wp:docPr id="1" name="image06.jpg"/>
            <wp:cNvGraphicFramePr/>
            <a:graphic xmlns:a="http://schemas.openxmlformats.org/drawingml/2006/main">
              <a:graphicData uri="http://schemas.openxmlformats.org/drawingml/2006/picture">
                <pic:pic xmlns:pic="http://schemas.openxmlformats.org/drawingml/2006/picture">
                  <pic:nvPicPr>
                    <pic:cNvPr id="0" name="image06.jpg"/>
                    <pic:cNvPicPr preferRelativeResize="0"/>
                  </pic:nvPicPr>
                  <pic:blipFill>
                    <a:blip r:embed="rId28"/>
                    <a:srcRect/>
                    <a:stretch>
                      <a:fillRect/>
                    </a:stretch>
                  </pic:blipFill>
                  <pic:spPr>
                    <a:xfrm>
                      <a:off x="0" y="0"/>
                      <a:ext cx="2824163" cy="2151743"/>
                    </a:xfrm>
                    <a:prstGeom prst="rect">
                      <a:avLst/>
                    </a:prstGeom>
                    <a:ln/>
                  </pic:spPr>
                </pic:pic>
              </a:graphicData>
            </a:graphic>
          </wp:inline>
        </w:drawing>
      </w:r>
    </w:p>
    <w:p w14:paraId="64F0F88F" w14:textId="77777777" w:rsidR="00540321" w:rsidRPr="003628C3" w:rsidRDefault="008B507A">
      <w:pPr>
        <w:jc w:val="both"/>
        <w:rPr>
          <w:rFonts w:ascii="Corbel" w:eastAsia="Calibri" w:hAnsi="Corbel" w:cs="Calibri"/>
          <w:color w:val="auto"/>
          <w:sz w:val="24"/>
          <w:szCs w:val="24"/>
        </w:rPr>
      </w:pPr>
      <w:r w:rsidRPr="003628C3">
        <w:rPr>
          <w:rFonts w:ascii="Corbel" w:eastAsia="Calibri" w:hAnsi="Corbel" w:cs="Calibri"/>
          <w:color w:val="auto"/>
          <w:sz w:val="24"/>
          <w:szCs w:val="24"/>
        </w:rPr>
        <w:t>Left: Goldfinch Trough on November 15, 2016.</w:t>
      </w:r>
    </w:p>
    <w:p w14:paraId="0B7C706D" w14:textId="77777777" w:rsidR="00540321" w:rsidRPr="003628C3" w:rsidRDefault="008B507A">
      <w:pPr>
        <w:jc w:val="both"/>
        <w:rPr>
          <w:rFonts w:ascii="Corbel" w:eastAsia="Calibri" w:hAnsi="Corbel" w:cs="Calibri"/>
          <w:color w:val="auto"/>
          <w:sz w:val="24"/>
          <w:szCs w:val="24"/>
        </w:rPr>
      </w:pPr>
      <w:r w:rsidRPr="003628C3">
        <w:rPr>
          <w:rFonts w:ascii="Corbel" w:eastAsia="Calibri" w:hAnsi="Corbel" w:cs="Calibri"/>
          <w:color w:val="auto"/>
          <w:sz w:val="24"/>
          <w:szCs w:val="24"/>
        </w:rPr>
        <w:t>Right: Two Pacific chorus frogs in Goldfinch Trough on January 20, 2017.</w:t>
      </w:r>
    </w:p>
    <w:p w14:paraId="3FF1BD58" w14:textId="77777777" w:rsidR="00540321" w:rsidRPr="003628C3" w:rsidRDefault="00540321">
      <w:pPr>
        <w:jc w:val="both"/>
        <w:rPr>
          <w:rFonts w:ascii="Corbel" w:eastAsia="Calibri" w:hAnsi="Corbel" w:cs="Calibri"/>
          <w:b/>
          <w:color w:val="auto"/>
          <w:sz w:val="24"/>
          <w:szCs w:val="24"/>
        </w:rPr>
      </w:pPr>
    </w:p>
    <w:p w14:paraId="37F9B834" w14:textId="77777777" w:rsidR="00540321" w:rsidRPr="003628C3" w:rsidRDefault="008B507A">
      <w:pPr>
        <w:jc w:val="both"/>
        <w:rPr>
          <w:rFonts w:ascii="Corbel" w:eastAsia="Calibri" w:hAnsi="Corbel" w:cs="Calibri"/>
          <w:b/>
          <w:color w:val="auto"/>
          <w:sz w:val="24"/>
          <w:szCs w:val="24"/>
        </w:rPr>
      </w:pPr>
      <w:r w:rsidRPr="003628C3">
        <w:rPr>
          <w:rFonts w:ascii="Corbel" w:eastAsia="Calibri" w:hAnsi="Corbel" w:cs="Calibri"/>
          <w:b/>
          <w:color w:val="auto"/>
          <w:sz w:val="24"/>
          <w:szCs w:val="24"/>
        </w:rPr>
        <w:t>Amphibian habitat suitability:</w:t>
      </w:r>
    </w:p>
    <w:p w14:paraId="021C7790" w14:textId="6F896927" w:rsidR="00540321" w:rsidRPr="003628C3" w:rsidRDefault="008B507A">
      <w:pPr>
        <w:jc w:val="both"/>
        <w:rPr>
          <w:rFonts w:ascii="Corbel" w:eastAsia="Calibri" w:hAnsi="Corbel" w:cs="Calibri"/>
          <w:color w:val="auto"/>
          <w:sz w:val="24"/>
          <w:szCs w:val="24"/>
        </w:rPr>
      </w:pPr>
      <w:r w:rsidRPr="003628C3">
        <w:rPr>
          <w:rFonts w:ascii="Corbel" w:eastAsia="Calibri" w:hAnsi="Corbel" w:cs="Calibri"/>
          <w:color w:val="auto"/>
          <w:sz w:val="24"/>
          <w:szCs w:val="24"/>
        </w:rPr>
        <w:t>Goldfinch trough is a livestock watering tank, 3.2 meters by 1.1 meters, with a maximum depth of 0.5 meter. The substrate is metal trough matted with algae. It remains perennial as it is fed by a water pipe. We observed Pacific chorus frog breeding in this trough. On the third round of surveys, there were at least 1000 tadpoles in the trough, and over the course of the surveys, we observed numerous egg masses. One dead, gravid female Western toad was found in the trough on February 18; it appeared to have mold growing on it, as did the Pacific chorus frog eggs that were also in the trough. We were unable to determine the cause of death, and removed it from the trou</w:t>
      </w:r>
      <w:ins w:id="99" w:author="Emily Wilson" w:date="2017-03-23T20:46:00Z">
        <w:r w:rsidR="00613F60">
          <w:rPr>
            <w:rFonts w:ascii="Corbel" w:eastAsia="Calibri" w:hAnsi="Corbel" w:cs="Calibri"/>
            <w:color w:val="auto"/>
            <w:sz w:val="24"/>
            <w:szCs w:val="24"/>
          </w:rPr>
          <w:t>g</w:t>
        </w:r>
      </w:ins>
      <w:del w:id="100" w:author="Emily Wilson" w:date="2017-03-23T20:46:00Z">
        <w:r w:rsidRPr="003628C3" w:rsidDel="00613F60">
          <w:rPr>
            <w:rFonts w:ascii="Corbel" w:eastAsia="Calibri" w:hAnsi="Corbel" w:cs="Calibri"/>
            <w:color w:val="auto"/>
            <w:sz w:val="24"/>
            <w:szCs w:val="24"/>
          </w:rPr>
          <w:delText>b</w:delText>
        </w:r>
      </w:del>
      <w:r w:rsidRPr="003628C3">
        <w:rPr>
          <w:rFonts w:ascii="Corbel" w:eastAsia="Calibri" w:hAnsi="Corbel" w:cs="Calibri"/>
          <w:color w:val="auto"/>
          <w:sz w:val="24"/>
          <w:szCs w:val="24"/>
        </w:rPr>
        <w:t>h to prevent its further fouling the water. There was a screen that would have allowed the toad to escape the trough had she wanted to, though we are not sure how long the water level had been that high since it had rained recently and we were unsure whether the water pump remains on during winter.</w:t>
      </w:r>
    </w:p>
    <w:p w14:paraId="19238C88" w14:textId="77777777" w:rsidR="00540321" w:rsidRPr="003628C3" w:rsidRDefault="008B507A">
      <w:pPr>
        <w:jc w:val="both"/>
        <w:rPr>
          <w:rFonts w:ascii="Corbel" w:eastAsia="Calibri" w:hAnsi="Corbel" w:cs="Calibri"/>
          <w:color w:val="auto"/>
          <w:sz w:val="24"/>
          <w:szCs w:val="24"/>
        </w:rPr>
      </w:pPr>
      <w:r w:rsidRPr="003628C3">
        <w:rPr>
          <w:rFonts w:ascii="Corbel" w:eastAsia="Calibri" w:hAnsi="Corbel" w:cs="Calibri"/>
          <w:color w:val="auto"/>
          <w:sz w:val="24"/>
          <w:szCs w:val="24"/>
        </w:rPr>
        <w:t xml:space="preserve"> </w:t>
      </w:r>
    </w:p>
    <w:p w14:paraId="03D30040" w14:textId="77777777" w:rsidR="00540321" w:rsidRPr="003628C3" w:rsidRDefault="008B507A">
      <w:pPr>
        <w:jc w:val="both"/>
        <w:rPr>
          <w:rFonts w:ascii="Corbel" w:eastAsia="Calibri" w:hAnsi="Corbel" w:cs="Calibri"/>
          <w:b/>
          <w:color w:val="auto"/>
          <w:sz w:val="24"/>
          <w:szCs w:val="24"/>
        </w:rPr>
      </w:pPr>
      <w:r w:rsidRPr="003628C3">
        <w:rPr>
          <w:rFonts w:ascii="Corbel" w:eastAsia="Calibri" w:hAnsi="Corbel" w:cs="Calibri"/>
          <w:b/>
          <w:color w:val="auto"/>
          <w:sz w:val="24"/>
          <w:szCs w:val="24"/>
        </w:rPr>
        <w:t>Total amphibian observations at Goldfinch Trough:</w:t>
      </w:r>
    </w:p>
    <w:p w14:paraId="50BD3C44" w14:textId="77777777" w:rsidR="00540321" w:rsidRPr="003628C3" w:rsidRDefault="00540321">
      <w:pPr>
        <w:jc w:val="both"/>
        <w:rPr>
          <w:rFonts w:ascii="Corbel" w:eastAsia="Calibri" w:hAnsi="Corbel" w:cs="Calibri"/>
          <w:color w:val="auto"/>
          <w:sz w:val="24"/>
          <w:szCs w:val="24"/>
        </w:rPr>
      </w:pP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60"/>
        <w:gridCol w:w="1980"/>
        <w:gridCol w:w="1335"/>
        <w:gridCol w:w="2685"/>
      </w:tblGrid>
      <w:tr w:rsidR="001F7469" w:rsidRPr="003628C3" w14:paraId="0ECE4A43" w14:textId="77777777">
        <w:tc>
          <w:tcPr>
            <w:tcW w:w="3360" w:type="dxa"/>
            <w:tcMar>
              <w:top w:w="100" w:type="dxa"/>
              <w:left w:w="100" w:type="dxa"/>
              <w:bottom w:w="100" w:type="dxa"/>
              <w:right w:w="100" w:type="dxa"/>
            </w:tcMar>
          </w:tcPr>
          <w:p w14:paraId="06BDCC35" w14:textId="77777777" w:rsidR="00540321" w:rsidRPr="003628C3" w:rsidRDefault="008B507A">
            <w:pPr>
              <w:widowControl w:val="0"/>
              <w:spacing w:line="240" w:lineRule="auto"/>
              <w:rPr>
                <w:rFonts w:ascii="Corbel" w:eastAsia="Calibri" w:hAnsi="Corbel" w:cs="Calibri"/>
                <w:b/>
                <w:color w:val="auto"/>
                <w:sz w:val="24"/>
                <w:szCs w:val="24"/>
              </w:rPr>
            </w:pPr>
            <w:r w:rsidRPr="003628C3">
              <w:rPr>
                <w:rFonts w:ascii="Corbel" w:eastAsia="Calibri" w:hAnsi="Corbel" w:cs="Calibri"/>
                <w:b/>
                <w:color w:val="auto"/>
                <w:sz w:val="24"/>
                <w:szCs w:val="24"/>
              </w:rPr>
              <w:t>Species</w:t>
            </w:r>
          </w:p>
        </w:tc>
        <w:tc>
          <w:tcPr>
            <w:tcW w:w="1980" w:type="dxa"/>
            <w:tcMar>
              <w:top w:w="100" w:type="dxa"/>
              <w:left w:w="100" w:type="dxa"/>
              <w:bottom w:w="100" w:type="dxa"/>
              <w:right w:w="100" w:type="dxa"/>
            </w:tcMar>
          </w:tcPr>
          <w:p w14:paraId="3A4FB604" w14:textId="77777777" w:rsidR="00540321" w:rsidRPr="003628C3" w:rsidRDefault="008B507A">
            <w:pPr>
              <w:widowControl w:val="0"/>
              <w:spacing w:line="240" w:lineRule="auto"/>
              <w:rPr>
                <w:rFonts w:ascii="Corbel" w:eastAsia="Calibri" w:hAnsi="Corbel" w:cs="Calibri"/>
                <w:b/>
                <w:color w:val="auto"/>
                <w:sz w:val="24"/>
                <w:szCs w:val="24"/>
              </w:rPr>
            </w:pPr>
            <w:r w:rsidRPr="003628C3">
              <w:rPr>
                <w:rFonts w:ascii="Corbel" w:eastAsia="Calibri" w:hAnsi="Corbel" w:cs="Calibri"/>
                <w:b/>
                <w:color w:val="auto"/>
                <w:sz w:val="24"/>
                <w:szCs w:val="24"/>
              </w:rPr>
              <w:t>Egg masses</w:t>
            </w:r>
          </w:p>
        </w:tc>
        <w:tc>
          <w:tcPr>
            <w:tcW w:w="1335" w:type="dxa"/>
            <w:tcMar>
              <w:top w:w="100" w:type="dxa"/>
              <w:left w:w="100" w:type="dxa"/>
              <w:bottom w:w="100" w:type="dxa"/>
              <w:right w:w="100" w:type="dxa"/>
            </w:tcMar>
          </w:tcPr>
          <w:p w14:paraId="1F068A1A" w14:textId="77777777" w:rsidR="00540321" w:rsidRPr="003628C3" w:rsidRDefault="008B507A">
            <w:pPr>
              <w:widowControl w:val="0"/>
              <w:spacing w:line="240" w:lineRule="auto"/>
              <w:rPr>
                <w:rFonts w:ascii="Corbel" w:eastAsia="Calibri" w:hAnsi="Corbel" w:cs="Calibri"/>
                <w:b/>
                <w:color w:val="auto"/>
                <w:sz w:val="24"/>
                <w:szCs w:val="24"/>
              </w:rPr>
            </w:pPr>
            <w:r w:rsidRPr="003628C3">
              <w:rPr>
                <w:rFonts w:ascii="Corbel" w:eastAsia="Calibri" w:hAnsi="Corbel" w:cs="Calibri"/>
                <w:b/>
                <w:color w:val="auto"/>
                <w:sz w:val="24"/>
                <w:szCs w:val="24"/>
              </w:rPr>
              <w:t>tadpoles</w:t>
            </w:r>
          </w:p>
        </w:tc>
        <w:tc>
          <w:tcPr>
            <w:tcW w:w="2685" w:type="dxa"/>
            <w:tcMar>
              <w:top w:w="100" w:type="dxa"/>
              <w:left w:w="100" w:type="dxa"/>
              <w:bottom w:w="100" w:type="dxa"/>
              <w:right w:w="100" w:type="dxa"/>
            </w:tcMar>
          </w:tcPr>
          <w:p w14:paraId="58ECC855" w14:textId="77777777" w:rsidR="00540321" w:rsidRPr="003628C3" w:rsidRDefault="008B507A">
            <w:pPr>
              <w:widowControl w:val="0"/>
              <w:spacing w:line="240" w:lineRule="auto"/>
              <w:rPr>
                <w:rFonts w:ascii="Corbel" w:eastAsia="Calibri" w:hAnsi="Corbel" w:cs="Calibri"/>
                <w:b/>
                <w:color w:val="auto"/>
                <w:sz w:val="24"/>
                <w:szCs w:val="24"/>
              </w:rPr>
            </w:pPr>
            <w:proofErr w:type="spellStart"/>
            <w:r w:rsidRPr="003628C3">
              <w:rPr>
                <w:rFonts w:ascii="Corbel" w:eastAsia="Calibri" w:hAnsi="Corbel" w:cs="Calibri"/>
                <w:b/>
                <w:color w:val="auto"/>
                <w:sz w:val="24"/>
                <w:szCs w:val="24"/>
              </w:rPr>
              <w:t>juv</w:t>
            </w:r>
            <w:proofErr w:type="spellEnd"/>
            <w:r w:rsidRPr="003628C3">
              <w:rPr>
                <w:rFonts w:ascii="Corbel" w:eastAsia="Calibri" w:hAnsi="Corbel" w:cs="Calibri"/>
                <w:b/>
                <w:color w:val="auto"/>
                <w:sz w:val="24"/>
                <w:szCs w:val="24"/>
              </w:rPr>
              <w:t>/adult</w:t>
            </w:r>
          </w:p>
        </w:tc>
      </w:tr>
      <w:tr w:rsidR="001F7469" w:rsidRPr="003628C3" w14:paraId="6EF524AE" w14:textId="77777777">
        <w:tc>
          <w:tcPr>
            <w:tcW w:w="3360" w:type="dxa"/>
            <w:tcMar>
              <w:top w:w="100" w:type="dxa"/>
              <w:left w:w="100" w:type="dxa"/>
              <w:bottom w:w="100" w:type="dxa"/>
              <w:right w:w="100" w:type="dxa"/>
            </w:tcMar>
          </w:tcPr>
          <w:p w14:paraId="1B03969A"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Western toad</w:t>
            </w:r>
          </w:p>
        </w:tc>
        <w:tc>
          <w:tcPr>
            <w:tcW w:w="1980" w:type="dxa"/>
            <w:tcMar>
              <w:top w:w="100" w:type="dxa"/>
              <w:left w:w="100" w:type="dxa"/>
              <w:bottom w:w="100" w:type="dxa"/>
              <w:right w:w="100" w:type="dxa"/>
            </w:tcMar>
          </w:tcPr>
          <w:p w14:paraId="73B55680"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0</w:t>
            </w:r>
          </w:p>
        </w:tc>
        <w:tc>
          <w:tcPr>
            <w:tcW w:w="1335" w:type="dxa"/>
            <w:tcMar>
              <w:top w:w="100" w:type="dxa"/>
              <w:left w:w="100" w:type="dxa"/>
              <w:bottom w:w="100" w:type="dxa"/>
              <w:right w:w="100" w:type="dxa"/>
            </w:tcMar>
          </w:tcPr>
          <w:p w14:paraId="0EC4746C"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0</w:t>
            </w:r>
          </w:p>
        </w:tc>
        <w:tc>
          <w:tcPr>
            <w:tcW w:w="2685" w:type="dxa"/>
            <w:tcMar>
              <w:top w:w="100" w:type="dxa"/>
              <w:left w:w="100" w:type="dxa"/>
              <w:bottom w:w="100" w:type="dxa"/>
              <w:right w:w="100" w:type="dxa"/>
            </w:tcMar>
          </w:tcPr>
          <w:p w14:paraId="21B319E5"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1</w:t>
            </w:r>
          </w:p>
        </w:tc>
      </w:tr>
      <w:tr w:rsidR="001F7469" w:rsidRPr="003628C3" w14:paraId="085D07C4" w14:textId="77777777">
        <w:tc>
          <w:tcPr>
            <w:tcW w:w="3360" w:type="dxa"/>
            <w:tcMar>
              <w:top w:w="100" w:type="dxa"/>
              <w:left w:w="100" w:type="dxa"/>
              <w:bottom w:w="100" w:type="dxa"/>
              <w:right w:w="100" w:type="dxa"/>
            </w:tcMar>
          </w:tcPr>
          <w:p w14:paraId="4D8D13C8"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Pacific chorus frog</w:t>
            </w:r>
          </w:p>
        </w:tc>
        <w:tc>
          <w:tcPr>
            <w:tcW w:w="1980" w:type="dxa"/>
            <w:tcMar>
              <w:top w:w="100" w:type="dxa"/>
              <w:left w:w="100" w:type="dxa"/>
              <w:bottom w:w="100" w:type="dxa"/>
              <w:right w:w="100" w:type="dxa"/>
            </w:tcMar>
          </w:tcPr>
          <w:p w14:paraId="383CC124"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53</w:t>
            </w:r>
          </w:p>
        </w:tc>
        <w:tc>
          <w:tcPr>
            <w:tcW w:w="1335" w:type="dxa"/>
            <w:tcMar>
              <w:top w:w="100" w:type="dxa"/>
              <w:left w:w="100" w:type="dxa"/>
              <w:bottom w:w="100" w:type="dxa"/>
              <w:right w:w="100" w:type="dxa"/>
            </w:tcMar>
          </w:tcPr>
          <w:p w14:paraId="0DCA419F"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1050</w:t>
            </w:r>
          </w:p>
        </w:tc>
        <w:tc>
          <w:tcPr>
            <w:tcW w:w="2685" w:type="dxa"/>
            <w:tcMar>
              <w:top w:w="100" w:type="dxa"/>
              <w:left w:w="100" w:type="dxa"/>
              <w:bottom w:w="100" w:type="dxa"/>
              <w:right w:w="100" w:type="dxa"/>
            </w:tcMar>
          </w:tcPr>
          <w:p w14:paraId="23442570"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3 (heard); 4 (observed)</w:t>
            </w:r>
          </w:p>
        </w:tc>
      </w:tr>
    </w:tbl>
    <w:p w14:paraId="73FFA804" w14:textId="77777777" w:rsidR="00540321" w:rsidRPr="003628C3" w:rsidRDefault="00540321">
      <w:pPr>
        <w:jc w:val="both"/>
        <w:rPr>
          <w:rFonts w:ascii="Corbel" w:eastAsia="Calibri" w:hAnsi="Corbel" w:cs="Calibri"/>
          <w:color w:val="auto"/>
          <w:sz w:val="24"/>
          <w:szCs w:val="24"/>
        </w:rPr>
      </w:pPr>
    </w:p>
    <w:p w14:paraId="1DB7E568" w14:textId="2C410078" w:rsidR="00540321" w:rsidRPr="003628C3" w:rsidRDefault="008B507A">
      <w:pPr>
        <w:jc w:val="both"/>
        <w:rPr>
          <w:rFonts w:ascii="Corbel" w:eastAsia="Calibri" w:hAnsi="Corbel" w:cs="Calibri"/>
          <w:color w:val="auto"/>
          <w:sz w:val="24"/>
          <w:szCs w:val="24"/>
        </w:rPr>
      </w:pPr>
      <w:r w:rsidRPr="003628C3">
        <w:rPr>
          <w:rFonts w:ascii="Corbel" w:eastAsia="Calibri" w:hAnsi="Corbel" w:cs="Calibri"/>
          <w:b/>
          <w:color w:val="auto"/>
          <w:sz w:val="24"/>
          <w:szCs w:val="24"/>
        </w:rPr>
        <w:t xml:space="preserve">Non-native species: </w:t>
      </w:r>
      <w:r w:rsidRPr="003628C3">
        <w:rPr>
          <w:rFonts w:ascii="Corbel" w:eastAsia="Calibri" w:hAnsi="Corbel" w:cs="Calibri"/>
          <w:color w:val="auto"/>
          <w:sz w:val="24"/>
          <w:szCs w:val="24"/>
        </w:rPr>
        <w:t>None observed.</w:t>
      </w:r>
    </w:p>
    <w:p w14:paraId="32E87BFB" w14:textId="77777777" w:rsidR="00540321" w:rsidRDefault="00540321">
      <w:pPr>
        <w:jc w:val="both"/>
        <w:rPr>
          <w:rFonts w:ascii="Corbel" w:eastAsia="Calibri" w:hAnsi="Corbel" w:cs="Calibri"/>
          <w:color w:val="auto"/>
          <w:sz w:val="24"/>
          <w:szCs w:val="24"/>
        </w:rPr>
      </w:pPr>
    </w:p>
    <w:p w14:paraId="54BBD4D6" w14:textId="77777777" w:rsidR="003628C3" w:rsidRPr="003628C3" w:rsidRDefault="003628C3">
      <w:pPr>
        <w:jc w:val="both"/>
        <w:rPr>
          <w:rFonts w:ascii="Corbel" w:eastAsia="Calibri" w:hAnsi="Corbel" w:cs="Calibri"/>
          <w:color w:val="auto"/>
          <w:sz w:val="24"/>
          <w:szCs w:val="24"/>
        </w:rPr>
      </w:pPr>
    </w:p>
    <w:p w14:paraId="1BE924AD" w14:textId="77777777" w:rsidR="00540321" w:rsidRPr="003628C3" w:rsidRDefault="008B507A">
      <w:pPr>
        <w:jc w:val="both"/>
        <w:rPr>
          <w:rFonts w:ascii="Corbel" w:eastAsia="Calibri" w:hAnsi="Corbel" w:cs="Calibri"/>
          <w:b/>
          <w:color w:val="auto"/>
          <w:sz w:val="24"/>
          <w:szCs w:val="24"/>
          <w:u w:val="single"/>
        </w:rPr>
      </w:pPr>
      <w:r w:rsidRPr="003628C3">
        <w:rPr>
          <w:rFonts w:ascii="Corbel" w:eastAsia="Calibri" w:hAnsi="Corbel" w:cs="Calibri"/>
          <w:b/>
          <w:color w:val="auto"/>
          <w:sz w:val="24"/>
          <w:szCs w:val="24"/>
        </w:rPr>
        <w:lastRenderedPageBreak/>
        <w:t>Recommendations:</w:t>
      </w:r>
      <w:r w:rsidRPr="003628C3">
        <w:rPr>
          <w:rFonts w:ascii="Corbel" w:eastAsia="Calibri" w:hAnsi="Corbel" w:cs="Calibri"/>
          <w:b/>
          <w:color w:val="auto"/>
          <w:sz w:val="24"/>
          <w:szCs w:val="24"/>
          <w:u w:val="single"/>
        </w:rPr>
        <w:t xml:space="preserve"> </w:t>
      </w:r>
    </w:p>
    <w:p w14:paraId="5A30C82E" w14:textId="77777777" w:rsidR="00540321" w:rsidRPr="003628C3" w:rsidRDefault="008B507A">
      <w:pPr>
        <w:jc w:val="both"/>
        <w:rPr>
          <w:rFonts w:ascii="Corbel" w:eastAsia="Calibri" w:hAnsi="Corbel" w:cs="Calibri"/>
          <w:color w:val="auto"/>
          <w:sz w:val="24"/>
          <w:szCs w:val="24"/>
        </w:rPr>
      </w:pPr>
      <w:r w:rsidRPr="003628C3">
        <w:rPr>
          <w:rFonts w:ascii="Corbel" w:eastAsia="Calibri" w:hAnsi="Corbel" w:cs="Calibri"/>
          <w:color w:val="auto"/>
          <w:sz w:val="24"/>
          <w:szCs w:val="24"/>
        </w:rPr>
        <w:t>Goldfinch trough appears to be adequate habitat for successful Pacific chorus frog breeding. We recommend ensuring that there are adequate escape routes for amphibians, such as Western toads, in the trough at all water levels.</w:t>
      </w:r>
    </w:p>
    <w:p w14:paraId="1C7C638E" w14:textId="11FA8763" w:rsidR="0088251A" w:rsidRPr="003628C3" w:rsidRDefault="0088251A">
      <w:pPr>
        <w:rPr>
          <w:rFonts w:ascii="Corbel" w:eastAsia="Calibri" w:hAnsi="Corbel" w:cs="Calibri"/>
          <w:b/>
          <w:color w:val="auto"/>
          <w:sz w:val="24"/>
          <w:szCs w:val="24"/>
          <w:u w:val="single"/>
        </w:rPr>
      </w:pPr>
      <w:r w:rsidRPr="003628C3">
        <w:rPr>
          <w:rFonts w:ascii="Corbel" w:eastAsia="Calibri" w:hAnsi="Corbel" w:cs="Calibri"/>
          <w:b/>
          <w:color w:val="auto"/>
          <w:sz w:val="24"/>
          <w:szCs w:val="24"/>
          <w:u w:val="single"/>
        </w:rPr>
        <w:br w:type="page"/>
      </w:r>
    </w:p>
    <w:p w14:paraId="6B040611" w14:textId="77777777" w:rsidR="00540321" w:rsidRPr="003628C3" w:rsidRDefault="008B507A" w:rsidP="0034697C">
      <w:pPr>
        <w:pStyle w:val="Heading3"/>
        <w:rPr>
          <w:color w:val="auto"/>
        </w:rPr>
      </w:pPr>
      <w:bookmarkStart w:id="101" w:name="_Toc478055670"/>
      <w:r w:rsidRPr="003628C3">
        <w:rPr>
          <w:color w:val="auto"/>
        </w:rPr>
        <w:lastRenderedPageBreak/>
        <w:t>Site 8 - Hidden Spring</w:t>
      </w:r>
      <w:bookmarkEnd w:id="101"/>
    </w:p>
    <w:p w14:paraId="14699EF5" w14:textId="77777777" w:rsidR="00540321" w:rsidRPr="003628C3" w:rsidRDefault="008B507A">
      <w:pPr>
        <w:jc w:val="both"/>
        <w:rPr>
          <w:rFonts w:ascii="Corbel" w:eastAsia="Calibri" w:hAnsi="Corbel" w:cs="Calibri"/>
          <w:b/>
          <w:color w:val="auto"/>
          <w:sz w:val="24"/>
          <w:szCs w:val="24"/>
        </w:rPr>
      </w:pPr>
      <w:r w:rsidRPr="003628C3">
        <w:rPr>
          <w:rFonts w:ascii="Corbel" w:eastAsia="Calibri" w:hAnsi="Corbel" w:cs="Calibri"/>
          <w:b/>
          <w:color w:val="auto"/>
          <w:sz w:val="24"/>
          <w:szCs w:val="24"/>
        </w:rPr>
        <w:t xml:space="preserve">      </w:t>
      </w:r>
      <w:r w:rsidRPr="003628C3">
        <w:rPr>
          <w:rFonts w:ascii="Corbel" w:hAnsi="Corbel"/>
          <w:noProof/>
          <w:color w:val="auto"/>
          <w:sz w:val="24"/>
          <w:szCs w:val="24"/>
        </w:rPr>
        <w:drawing>
          <wp:inline distT="114300" distB="114300" distL="114300" distR="114300" wp14:anchorId="3ED60AE2" wp14:editId="346C6255">
            <wp:extent cx="1843088" cy="2448141"/>
            <wp:effectExtent l="0" t="0" r="0" b="0"/>
            <wp:docPr id="19"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29"/>
                    <a:srcRect/>
                    <a:stretch>
                      <a:fillRect/>
                    </a:stretch>
                  </pic:blipFill>
                  <pic:spPr>
                    <a:xfrm>
                      <a:off x="0" y="0"/>
                      <a:ext cx="1843088" cy="2448141"/>
                    </a:xfrm>
                    <a:prstGeom prst="rect">
                      <a:avLst/>
                    </a:prstGeom>
                    <a:ln/>
                  </pic:spPr>
                </pic:pic>
              </a:graphicData>
            </a:graphic>
          </wp:inline>
        </w:drawing>
      </w:r>
      <w:r w:rsidRPr="003628C3">
        <w:rPr>
          <w:rFonts w:ascii="Corbel" w:eastAsia="Calibri" w:hAnsi="Corbel" w:cs="Calibri"/>
          <w:b/>
          <w:color w:val="auto"/>
          <w:sz w:val="24"/>
          <w:szCs w:val="24"/>
        </w:rPr>
        <w:t xml:space="preserve">  </w:t>
      </w:r>
      <w:r w:rsidRPr="003628C3">
        <w:rPr>
          <w:rFonts w:ascii="Corbel" w:hAnsi="Corbel"/>
          <w:noProof/>
          <w:color w:val="auto"/>
          <w:sz w:val="24"/>
          <w:szCs w:val="24"/>
        </w:rPr>
        <w:drawing>
          <wp:inline distT="114300" distB="114300" distL="114300" distR="114300" wp14:anchorId="3D0535BD" wp14:editId="0BEB6BDB">
            <wp:extent cx="3417895" cy="2271713"/>
            <wp:effectExtent l="0" t="0" r="0" b="0"/>
            <wp:docPr id="2" name="image19.jpg" descr="Hidden Spring1.JPG"/>
            <wp:cNvGraphicFramePr/>
            <a:graphic xmlns:a="http://schemas.openxmlformats.org/drawingml/2006/main">
              <a:graphicData uri="http://schemas.openxmlformats.org/drawingml/2006/picture">
                <pic:pic xmlns:pic="http://schemas.openxmlformats.org/drawingml/2006/picture">
                  <pic:nvPicPr>
                    <pic:cNvPr id="0" name="image19.jpg" descr="Hidden Spring1.JPG"/>
                    <pic:cNvPicPr preferRelativeResize="0"/>
                  </pic:nvPicPr>
                  <pic:blipFill>
                    <a:blip r:embed="rId30"/>
                    <a:srcRect t="11143"/>
                    <a:stretch>
                      <a:fillRect/>
                    </a:stretch>
                  </pic:blipFill>
                  <pic:spPr>
                    <a:xfrm>
                      <a:off x="0" y="0"/>
                      <a:ext cx="3417895" cy="2271713"/>
                    </a:xfrm>
                    <a:prstGeom prst="rect">
                      <a:avLst/>
                    </a:prstGeom>
                    <a:ln/>
                  </pic:spPr>
                </pic:pic>
              </a:graphicData>
            </a:graphic>
          </wp:inline>
        </w:drawing>
      </w:r>
    </w:p>
    <w:p w14:paraId="3303DC52" w14:textId="77777777" w:rsidR="00540321" w:rsidRPr="003628C3" w:rsidRDefault="008B507A">
      <w:pPr>
        <w:jc w:val="both"/>
        <w:rPr>
          <w:rFonts w:ascii="Corbel" w:eastAsia="Calibri" w:hAnsi="Corbel" w:cs="Calibri"/>
          <w:color w:val="auto"/>
          <w:sz w:val="24"/>
          <w:szCs w:val="24"/>
        </w:rPr>
      </w:pPr>
      <w:r w:rsidRPr="003628C3">
        <w:rPr>
          <w:rFonts w:ascii="Corbel" w:eastAsia="Calibri" w:hAnsi="Corbel" w:cs="Calibri"/>
          <w:color w:val="auto"/>
          <w:sz w:val="24"/>
          <w:szCs w:val="24"/>
        </w:rPr>
        <w:t xml:space="preserve">Left: One of the perennial pools in the dry </w:t>
      </w:r>
      <w:proofErr w:type="spellStart"/>
      <w:r w:rsidRPr="003628C3">
        <w:rPr>
          <w:rFonts w:ascii="Corbel" w:eastAsia="Calibri" w:hAnsi="Corbel" w:cs="Calibri"/>
          <w:color w:val="auto"/>
          <w:sz w:val="24"/>
          <w:szCs w:val="24"/>
        </w:rPr>
        <w:t>creekbed</w:t>
      </w:r>
      <w:proofErr w:type="spellEnd"/>
      <w:r w:rsidRPr="003628C3">
        <w:rPr>
          <w:rFonts w:ascii="Corbel" w:eastAsia="Calibri" w:hAnsi="Corbel" w:cs="Calibri"/>
          <w:color w:val="auto"/>
          <w:sz w:val="24"/>
          <w:szCs w:val="24"/>
        </w:rPr>
        <w:t xml:space="preserve"> on November 15, 2016.</w:t>
      </w:r>
    </w:p>
    <w:p w14:paraId="3627FBEC" w14:textId="77777777" w:rsidR="00540321" w:rsidRPr="003628C3" w:rsidRDefault="008B507A">
      <w:pPr>
        <w:jc w:val="both"/>
        <w:rPr>
          <w:rFonts w:ascii="Corbel" w:eastAsia="Calibri" w:hAnsi="Corbel" w:cs="Calibri"/>
          <w:color w:val="auto"/>
          <w:sz w:val="24"/>
          <w:szCs w:val="24"/>
        </w:rPr>
      </w:pPr>
      <w:r w:rsidRPr="003628C3">
        <w:rPr>
          <w:rFonts w:ascii="Corbel" w:eastAsia="Calibri" w:hAnsi="Corbel" w:cs="Calibri"/>
          <w:color w:val="auto"/>
          <w:sz w:val="24"/>
          <w:szCs w:val="24"/>
        </w:rPr>
        <w:t>Right: Figueroa Creek on January 21, 2017.</w:t>
      </w:r>
    </w:p>
    <w:p w14:paraId="36F8672C" w14:textId="77777777" w:rsidR="00540321" w:rsidRPr="003628C3" w:rsidRDefault="00540321">
      <w:pPr>
        <w:jc w:val="both"/>
        <w:rPr>
          <w:rFonts w:ascii="Corbel" w:eastAsia="Calibri" w:hAnsi="Corbel" w:cs="Calibri"/>
          <w:color w:val="auto"/>
          <w:sz w:val="24"/>
          <w:szCs w:val="24"/>
        </w:rPr>
      </w:pPr>
    </w:p>
    <w:p w14:paraId="729AE609" w14:textId="77777777" w:rsidR="00540321" w:rsidRPr="003628C3" w:rsidRDefault="008B507A">
      <w:pPr>
        <w:jc w:val="both"/>
        <w:rPr>
          <w:rFonts w:ascii="Corbel" w:eastAsia="Calibri" w:hAnsi="Corbel" w:cs="Calibri"/>
          <w:b/>
          <w:color w:val="auto"/>
          <w:sz w:val="24"/>
          <w:szCs w:val="24"/>
        </w:rPr>
      </w:pPr>
      <w:r w:rsidRPr="003628C3">
        <w:rPr>
          <w:rFonts w:ascii="Corbel" w:eastAsia="Calibri" w:hAnsi="Corbel" w:cs="Calibri"/>
          <w:b/>
          <w:color w:val="auto"/>
          <w:sz w:val="24"/>
          <w:szCs w:val="24"/>
        </w:rPr>
        <w:t>Amphibian habitat suitability:</w:t>
      </w:r>
    </w:p>
    <w:p w14:paraId="3B77EC6B" w14:textId="34EB3543" w:rsidR="00540321" w:rsidRPr="003628C3" w:rsidRDefault="008B507A">
      <w:pPr>
        <w:jc w:val="both"/>
        <w:rPr>
          <w:rFonts w:ascii="Corbel" w:eastAsia="Calibri" w:hAnsi="Corbel" w:cs="Calibri"/>
          <w:color w:val="auto"/>
          <w:sz w:val="24"/>
          <w:szCs w:val="24"/>
        </w:rPr>
      </w:pPr>
      <w:r w:rsidRPr="003628C3">
        <w:rPr>
          <w:rFonts w:ascii="Corbel" w:eastAsia="Calibri" w:hAnsi="Corbel" w:cs="Calibri"/>
          <w:color w:val="auto"/>
          <w:sz w:val="24"/>
          <w:szCs w:val="24"/>
        </w:rPr>
        <w:t xml:space="preserve">This site includes upper portions of Figueroa Creek, which flows seasonally, and two perennial pools that are fed by a small spring.  A terrace </w:t>
      </w:r>
      <w:del w:id="102" w:author="Emily Wilson" w:date="2017-03-23T20:59:00Z">
        <w:r w:rsidRPr="003628C3" w:rsidDel="006B36C7">
          <w:rPr>
            <w:rFonts w:ascii="Corbel" w:eastAsia="Calibri" w:hAnsi="Corbel" w:cs="Calibri"/>
            <w:color w:val="auto"/>
            <w:sz w:val="24"/>
            <w:szCs w:val="24"/>
          </w:rPr>
          <w:delText>just above</w:delText>
        </w:r>
      </w:del>
      <w:ins w:id="103" w:author="Emily Wilson" w:date="2017-03-23T20:59:00Z">
        <w:r w:rsidR="006B36C7">
          <w:rPr>
            <w:rFonts w:ascii="Corbel" w:eastAsia="Calibri" w:hAnsi="Corbel" w:cs="Calibri"/>
            <w:color w:val="auto"/>
            <w:sz w:val="24"/>
            <w:szCs w:val="24"/>
          </w:rPr>
          <w:t>next to</w:t>
        </w:r>
      </w:ins>
      <w:bookmarkStart w:id="104" w:name="_GoBack"/>
      <w:bookmarkEnd w:id="104"/>
      <w:r w:rsidRPr="003628C3">
        <w:rPr>
          <w:rFonts w:ascii="Corbel" w:eastAsia="Calibri" w:hAnsi="Corbel" w:cs="Calibri"/>
          <w:color w:val="auto"/>
          <w:sz w:val="24"/>
          <w:szCs w:val="24"/>
        </w:rPr>
        <w:t xml:space="preserve"> the creek has large oak trees.  The pools are upstream of the oak terrace in a gulch with steep sides and dense vegetation.  On the initial scouting visit on November 15, 2016, the creek</w:t>
      </w:r>
      <w:del w:id="105" w:author="Emily Wilson" w:date="2017-03-23T20:47:00Z">
        <w:r w:rsidRPr="003628C3" w:rsidDel="0093163E">
          <w:rPr>
            <w:rFonts w:ascii="Corbel" w:eastAsia="Calibri" w:hAnsi="Corbel" w:cs="Calibri"/>
            <w:color w:val="auto"/>
            <w:sz w:val="24"/>
            <w:szCs w:val="24"/>
          </w:rPr>
          <w:delText>s</w:delText>
        </w:r>
      </w:del>
      <w:r w:rsidRPr="003628C3">
        <w:rPr>
          <w:rFonts w:ascii="Corbel" w:eastAsia="Calibri" w:hAnsi="Corbel" w:cs="Calibri"/>
          <w:color w:val="auto"/>
          <w:sz w:val="24"/>
          <w:szCs w:val="24"/>
        </w:rPr>
        <w:t xml:space="preserve"> w</w:t>
      </w:r>
      <w:ins w:id="106" w:author="Emily Wilson" w:date="2017-03-23T20:47:00Z">
        <w:r w:rsidR="0093163E">
          <w:rPr>
            <w:rFonts w:ascii="Corbel" w:eastAsia="Calibri" w:hAnsi="Corbel" w:cs="Calibri"/>
            <w:color w:val="auto"/>
            <w:sz w:val="24"/>
            <w:szCs w:val="24"/>
          </w:rPr>
          <w:t>as</w:t>
        </w:r>
      </w:ins>
      <w:del w:id="107" w:author="Emily Wilson" w:date="2017-03-23T20:47:00Z">
        <w:r w:rsidRPr="003628C3" w:rsidDel="0093163E">
          <w:rPr>
            <w:rFonts w:ascii="Corbel" w:eastAsia="Calibri" w:hAnsi="Corbel" w:cs="Calibri"/>
            <w:color w:val="auto"/>
            <w:sz w:val="24"/>
            <w:szCs w:val="24"/>
          </w:rPr>
          <w:delText>ere</w:delText>
        </w:r>
      </w:del>
      <w:r w:rsidRPr="003628C3">
        <w:rPr>
          <w:rFonts w:ascii="Corbel" w:eastAsia="Calibri" w:hAnsi="Corbel" w:cs="Calibri"/>
          <w:color w:val="auto"/>
          <w:sz w:val="24"/>
          <w:szCs w:val="24"/>
        </w:rPr>
        <w:t xml:space="preserve"> dry and only the two small pools held water.  We conducted 3 day surveys and 3 night surveys at this site between January 21 and March 18, 2017. By the January visit, the creeks were flowing and the perennial pools were transformed into larger pools on </w:t>
      </w:r>
      <w:del w:id="108" w:author="Emily Wilson" w:date="2017-03-23T20:48:00Z">
        <w:r w:rsidRPr="003628C3" w:rsidDel="0093163E">
          <w:rPr>
            <w:rFonts w:ascii="Corbel" w:eastAsia="Calibri" w:hAnsi="Corbel" w:cs="Calibri"/>
            <w:color w:val="auto"/>
            <w:sz w:val="24"/>
            <w:szCs w:val="24"/>
          </w:rPr>
          <w:delText xml:space="preserve">one of </w:delText>
        </w:r>
      </w:del>
      <w:r w:rsidRPr="003628C3">
        <w:rPr>
          <w:rFonts w:ascii="Corbel" w:eastAsia="Calibri" w:hAnsi="Corbel" w:cs="Calibri"/>
          <w:color w:val="auto"/>
          <w:sz w:val="24"/>
          <w:szCs w:val="24"/>
        </w:rPr>
        <w:t>the creek</w:t>
      </w:r>
      <w:del w:id="109" w:author="Emily Wilson" w:date="2017-03-23T20:48:00Z">
        <w:r w:rsidRPr="003628C3" w:rsidDel="0093163E">
          <w:rPr>
            <w:rFonts w:ascii="Corbel" w:eastAsia="Calibri" w:hAnsi="Corbel" w:cs="Calibri"/>
            <w:color w:val="auto"/>
            <w:sz w:val="24"/>
            <w:szCs w:val="24"/>
          </w:rPr>
          <w:delText xml:space="preserve"> tributaries</w:delText>
        </w:r>
      </w:del>
      <w:r w:rsidRPr="003628C3">
        <w:rPr>
          <w:rFonts w:ascii="Corbel" w:eastAsia="Calibri" w:hAnsi="Corbel" w:cs="Calibri"/>
          <w:color w:val="auto"/>
          <w:sz w:val="24"/>
          <w:szCs w:val="24"/>
        </w:rPr>
        <w:t>.  The creek</w:t>
      </w:r>
      <w:del w:id="110" w:author="Emily Wilson" w:date="2017-03-23T20:48:00Z">
        <w:r w:rsidRPr="003628C3" w:rsidDel="0093163E">
          <w:rPr>
            <w:rFonts w:ascii="Corbel" w:eastAsia="Calibri" w:hAnsi="Corbel" w:cs="Calibri"/>
            <w:color w:val="auto"/>
            <w:sz w:val="24"/>
            <w:szCs w:val="24"/>
          </w:rPr>
          <w:delText>s</w:delText>
        </w:r>
      </w:del>
      <w:r w:rsidRPr="003628C3">
        <w:rPr>
          <w:rFonts w:ascii="Corbel" w:eastAsia="Calibri" w:hAnsi="Corbel" w:cs="Calibri"/>
          <w:color w:val="auto"/>
          <w:sz w:val="24"/>
          <w:szCs w:val="24"/>
        </w:rPr>
        <w:t xml:space="preserve"> remained </w:t>
      </w:r>
      <w:proofErr w:type="gramStart"/>
      <w:r w:rsidRPr="003628C3">
        <w:rPr>
          <w:rFonts w:ascii="Corbel" w:eastAsia="Calibri" w:hAnsi="Corbel" w:cs="Calibri"/>
          <w:color w:val="auto"/>
          <w:sz w:val="24"/>
          <w:szCs w:val="24"/>
        </w:rPr>
        <w:t>flowing</w:t>
      </w:r>
      <w:proofErr w:type="gramEnd"/>
      <w:r w:rsidRPr="003628C3">
        <w:rPr>
          <w:rFonts w:ascii="Corbel" w:eastAsia="Calibri" w:hAnsi="Corbel" w:cs="Calibri"/>
          <w:color w:val="auto"/>
          <w:sz w:val="24"/>
          <w:szCs w:val="24"/>
        </w:rPr>
        <w:t xml:space="preserve"> through the last site visit on March 18.  Despite appearing to be ideal habitat for amphibians including California red-legged frogs and California newts, no amphibians were observed.  Fallen tree limbs, rocks, and leaf litter were also turned on the oak terrace to search for amphibians but none were</w:t>
      </w:r>
      <w:del w:id="111" w:author="Emily Wilson" w:date="2017-03-23T20:48:00Z">
        <w:r w:rsidRPr="003628C3" w:rsidDel="0093163E">
          <w:rPr>
            <w:rFonts w:ascii="Corbel" w:eastAsia="Calibri" w:hAnsi="Corbel" w:cs="Calibri"/>
            <w:color w:val="auto"/>
            <w:sz w:val="24"/>
            <w:szCs w:val="24"/>
          </w:rPr>
          <w:delText xml:space="preserve"> </w:delText>
        </w:r>
      </w:del>
      <w:r w:rsidRPr="003628C3">
        <w:rPr>
          <w:rFonts w:ascii="Corbel" w:eastAsia="Calibri" w:hAnsi="Corbel" w:cs="Calibri"/>
          <w:color w:val="auto"/>
          <w:sz w:val="24"/>
          <w:szCs w:val="24"/>
        </w:rPr>
        <w:t xml:space="preserve"> found.  Approximately 100 yards downstream, two Pacific chorus frogs were heard calling but that portion of the creek could not be accessed due to dense vegetation and poison oak.  </w:t>
      </w:r>
    </w:p>
    <w:p w14:paraId="02B5962C" w14:textId="77777777" w:rsidR="00540321" w:rsidRPr="003628C3" w:rsidRDefault="00540321">
      <w:pPr>
        <w:jc w:val="both"/>
        <w:rPr>
          <w:rFonts w:ascii="Corbel" w:eastAsia="Calibri" w:hAnsi="Corbel" w:cs="Calibri"/>
          <w:color w:val="auto"/>
          <w:sz w:val="24"/>
          <w:szCs w:val="24"/>
        </w:rPr>
      </w:pPr>
    </w:p>
    <w:p w14:paraId="0B4ECC89" w14:textId="77777777" w:rsidR="00540321" w:rsidRPr="003628C3" w:rsidRDefault="008B507A">
      <w:pPr>
        <w:jc w:val="both"/>
        <w:rPr>
          <w:rFonts w:ascii="Corbel" w:eastAsia="Calibri" w:hAnsi="Corbel" w:cs="Calibri"/>
          <w:b/>
          <w:color w:val="auto"/>
          <w:sz w:val="24"/>
          <w:szCs w:val="24"/>
        </w:rPr>
      </w:pPr>
      <w:r w:rsidRPr="003628C3">
        <w:rPr>
          <w:rFonts w:ascii="Corbel" w:eastAsia="Calibri" w:hAnsi="Corbel" w:cs="Calibri"/>
          <w:b/>
          <w:color w:val="auto"/>
          <w:sz w:val="24"/>
          <w:szCs w:val="24"/>
        </w:rPr>
        <w:t>Total amphibian observations at Hidden Spring:</w:t>
      </w:r>
    </w:p>
    <w:p w14:paraId="6909603D" w14:textId="77777777" w:rsidR="00540321" w:rsidRPr="003628C3" w:rsidRDefault="00540321">
      <w:pPr>
        <w:jc w:val="both"/>
        <w:rPr>
          <w:rFonts w:ascii="Corbel" w:eastAsia="Calibri" w:hAnsi="Corbel" w:cs="Calibri"/>
          <w:color w:val="auto"/>
          <w:sz w:val="24"/>
          <w:szCs w:val="24"/>
        </w:rPr>
      </w:pP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60"/>
        <w:gridCol w:w="1980"/>
        <w:gridCol w:w="1335"/>
        <w:gridCol w:w="2685"/>
      </w:tblGrid>
      <w:tr w:rsidR="001F7469" w:rsidRPr="003628C3" w14:paraId="53A6E863" w14:textId="77777777">
        <w:tc>
          <w:tcPr>
            <w:tcW w:w="3360" w:type="dxa"/>
            <w:tcMar>
              <w:top w:w="100" w:type="dxa"/>
              <w:left w:w="100" w:type="dxa"/>
              <w:bottom w:w="100" w:type="dxa"/>
              <w:right w:w="100" w:type="dxa"/>
            </w:tcMar>
          </w:tcPr>
          <w:p w14:paraId="27BDE509" w14:textId="77777777" w:rsidR="00540321" w:rsidRPr="003628C3" w:rsidRDefault="008B507A">
            <w:pPr>
              <w:widowControl w:val="0"/>
              <w:spacing w:line="240" w:lineRule="auto"/>
              <w:rPr>
                <w:rFonts w:ascii="Corbel" w:eastAsia="Calibri" w:hAnsi="Corbel" w:cs="Calibri"/>
                <w:b/>
                <w:color w:val="auto"/>
                <w:sz w:val="24"/>
                <w:szCs w:val="24"/>
              </w:rPr>
            </w:pPr>
            <w:r w:rsidRPr="003628C3">
              <w:rPr>
                <w:rFonts w:ascii="Corbel" w:eastAsia="Calibri" w:hAnsi="Corbel" w:cs="Calibri"/>
                <w:b/>
                <w:color w:val="auto"/>
                <w:sz w:val="24"/>
                <w:szCs w:val="24"/>
              </w:rPr>
              <w:t>Species</w:t>
            </w:r>
          </w:p>
        </w:tc>
        <w:tc>
          <w:tcPr>
            <w:tcW w:w="1980" w:type="dxa"/>
            <w:tcMar>
              <w:top w:w="100" w:type="dxa"/>
              <w:left w:w="100" w:type="dxa"/>
              <w:bottom w:w="100" w:type="dxa"/>
              <w:right w:w="100" w:type="dxa"/>
            </w:tcMar>
          </w:tcPr>
          <w:p w14:paraId="3B084F81" w14:textId="77777777" w:rsidR="00540321" w:rsidRPr="003628C3" w:rsidRDefault="008B507A">
            <w:pPr>
              <w:widowControl w:val="0"/>
              <w:spacing w:line="240" w:lineRule="auto"/>
              <w:rPr>
                <w:rFonts w:ascii="Corbel" w:eastAsia="Calibri" w:hAnsi="Corbel" w:cs="Calibri"/>
                <w:b/>
                <w:color w:val="auto"/>
                <w:sz w:val="24"/>
                <w:szCs w:val="24"/>
              </w:rPr>
            </w:pPr>
            <w:r w:rsidRPr="003628C3">
              <w:rPr>
                <w:rFonts w:ascii="Corbel" w:eastAsia="Calibri" w:hAnsi="Corbel" w:cs="Calibri"/>
                <w:b/>
                <w:color w:val="auto"/>
                <w:sz w:val="24"/>
                <w:szCs w:val="24"/>
              </w:rPr>
              <w:t>Egg masses</w:t>
            </w:r>
          </w:p>
        </w:tc>
        <w:tc>
          <w:tcPr>
            <w:tcW w:w="1335" w:type="dxa"/>
            <w:tcMar>
              <w:top w:w="100" w:type="dxa"/>
              <w:left w:w="100" w:type="dxa"/>
              <w:bottom w:w="100" w:type="dxa"/>
              <w:right w:w="100" w:type="dxa"/>
            </w:tcMar>
          </w:tcPr>
          <w:p w14:paraId="48DEDB68" w14:textId="77777777" w:rsidR="00540321" w:rsidRPr="003628C3" w:rsidRDefault="008B507A">
            <w:pPr>
              <w:widowControl w:val="0"/>
              <w:spacing w:line="240" w:lineRule="auto"/>
              <w:rPr>
                <w:rFonts w:ascii="Corbel" w:eastAsia="Calibri" w:hAnsi="Corbel" w:cs="Calibri"/>
                <w:b/>
                <w:color w:val="auto"/>
                <w:sz w:val="24"/>
                <w:szCs w:val="24"/>
              </w:rPr>
            </w:pPr>
            <w:r w:rsidRPr="003628C3">
              <w:rPr>
                <w:rFonts w:ascii="Corbel" w:eastAsia="Calibri" w:hAnsi="Corbel" w:cs="Calibri"/>
                <w:b/>
                <w:color w:val="auto"/>
                <w:sz w:val="24"/>
                <w:szCs w:val="24"/>
              </w:rPr>
              <w:t>tadpoles</w:t>
            </w:r>
          </w:p>
        </w:tc>
        <w:tc>
          <w:tcPr>
            <w:tcW w:w="2685" w:type="dxa"/>
            <w:tcMar>
              <w:top w:w="100" w:type="dxa"/>
              <w:left w:w="100" w:type="dxa"/>
              <w:bottom w:w="100" w:type="dxa"/>
              <w:right w:w="100" w:type="dxa"/>
            </w:tcMar>
          </w:tcPr>
          <w:p w14:paraId="289412ED" w14:textId="77777777" w:rsidR="00540321" w:rsidRPr="003628C3" w:rsidRDefault="008B507A">
            <w:pPr>
              <w:widowControl w:val="0"/>
              <w:spacing w:line="240" w:lineRule="auto"/>
              <w:rPr>
                <w:rFonts w:ascii="Corbel" w:eastAsia="Calibri" w:hAnsi="Corbel" w:cs="Calibri"/>
                <w:b/>
                <w:color w:val="auto"/>
                <w:sz w:val="24"/>
                <w:szCs w:val="24"/>
              </w:rPr>
            </w:pPr>
            <w:proofErr w:type="spellStart"/>
            <w:r w:rsidRPr="003628C3">
              <w:rPr>
                <w:rFonts w:ascii="Corbel" w:eastAsia="Calibri" w:hAnsi="Corbel" w:cs="Calibri"/>
                <w:b/>
                <w:color w:val="auto"/>
                <w:sz w:val="24"/>
                <w:szCs w:val="24"/>
              </w:rPr>
              <w:t>juv</w:t>
            </w:r>
            <w:proofErr w:type="spellEnd"/>
            <w:r w:rsidRPr="003628C3">
              <w:rPr>
                <w:rFonts w:ascii="Corbel" w:eastAsia="Calibri" w:hAnsi="Corbel" w:cs="Calibri"/>
                <w:b/>
                <w:color w:val="auto"/>
                <w:sz w:val="24"/>
                <w:szCs w:val="24"/>
              </w:rPr>
              <w:t>/adult</w:t>
            </w:r>
          </w:p>
        </w:tc>
      </w:tr>
      <w:tr w:rsidR="001F7469" w:rsidRPr="003628C3" w14:paraId="28BA7FA2" w14:textId="77777777">
        <w:tc>
          <w:tcPr>
            <w:tcW w:w="3360" w:type="dxa"/>
            <w:tcMar>
              <w:top w:w="100" w:type="dxa"/>
              <w:left w:w="100" w:type="dxa"/>
              <w:bottom w:w="100" w:type="dxa"/>
              <w:right w:w="100" w:type="dxa"/>
            </w:tcMar>
          </w:tcPr>
          <w:p w14:paraId="452DF315"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Pacific chorus frog</w:t>
            </w:r>
          </w:p>
        </w:tc>
        <w:tc>
          <w:tcPr>
            <w:tcW w:w="1980" w:type="dxa"/>
            <w:tcMar>
              <w:top w:w="100" w:type="dxa"/>
              <w:left w:w="100" w:type="dxa"/>
              <w:bottom w:w="100" w:type="dxa"/>
              <w:right w:w="100" w:type="dxa"/>
            </w:tcMar>
          </w:tcPr>
          <w:p w14:paraId="0ED353A9"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0</w:t>
            </w:r>
          </w:p>
        </w:tc>
        <w:tc>
          <w:tcPr>
            <w:tcW w:w="1335" w:type="dxa"/>
            <w:tcMar>
              <w:top w:w="100" w:type="dxa"/>
              <w:left w:w="100" w:type="dxa"/>
              <w:bottom w:w="100" w:type="dxa"/>
              <w:right w:w="100" w:type="dxa"/>
            </w:tcMar>
          </w:tcPr>
          <w:p w14:paraId="5C3D2481"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0</w:t>
            </w:r>
          </w:p>
        </w:tc>
        <w:tc>
          <w:tcPr>
            <w:tcW w:w="2685" w:type="dxa"/>
            <w:tcMar>
              <w:top w:w="100" w:type="dxa"/>
              <w:left w:w="100" w:type="dxa"/>
              <w:bottom w:w="100" w:type="dxa"/>
              <w:right w:w="100" w:type="dxa"/>
            </w:tcMar>
          </w:tcPr>
          <w:p w14:paraId="30AE45DA"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2 (heard)</w:t>
            </w:r>
          </w:p>
        </w:tc>
      </w:tr>
    </w:tbl>
    <w:p w14:paraId="15BF2F9D" w14:textId="77777777" w:rsidR="00540321" w:rsidRPr="003628C3" w:rsidRDefault="00540321">
      <w:pPr>
        <w:jc w:val="both"/>
        <w:rPr>
          <w:rFonts w:ascii="Corbel" w:eastAsia="Calibri" w:hAnsi="Corbel" w:cs="Calibri"/>
          <w:color w:val="auto"/>
          <w:sz w:val="24"/>
          <w:szCs w:val="24"/>
        </w:rPr>
      </w:pPr>
    </w:p>
    <w:p w14:paraId="22528527" w14:textId="024F035F" w:rsidR="00540321" w:rsidRPr="003628C3" w:rsidRDefault="008B507A">
      <w:pPr>
        <w:jc w:val="both"/>
        <w:rPr>
          <w:rFonts w:ascii="Corbel" w:eastAsia="Calibri" w:hAnsi="Corbel" w:cs="Calibri"/>
          <w:color w:val="auto"/>
          <w:sz w:val="24"/>
          <w:szCs w:val="24"/>
        </w:rPr>
      </w:pPr>
      <w:r w:rsidRPr="003628C3">
        <w:rPr>
          <w:rFonts w:ascii="Corbel" w:eastAsia="Calibri" w:hAnsi="Corbel" w:cs="Calibri"/>
          <w:b/>
          <w:color w:val="auto"/>
          <w:sz w:val="24"/>
          <w:szCs w:val="24"/>
        </w:rPr>
        <w:t xml:space="preserve">Non-native species: </w:t>
      </w:r>
      <w:r w:rsidRPr="003628C3">
        <w:rPr>
          <w:rFonts w:ascii="Corbel" w:eastAsia="Calibri" w:hAnsi="Corbel" w:cs="Calibri"/>
          <w:color w:val="auto"/>
          <w:sz w:val="24"/>
          <w:szCs w:val="24"/>
        </w:rPr>
        <w:t>None observed.</w:t>
      </w:r>
    </w:p>
    <w:p w14:paraId="52CADFB7" w14:textId="77777777" w:rsidR="00540321" w:rsidRPr="003628C3" w:rsidRDefault="00540321">
      <w:pPr>
        <w:jc w:val="both"/>
        <w:rPr>
          <w:rFonts w:ascii="Corbel" w:eastAsia="Calibri" w:hAnsi="Corbel" w:cs="Calibri"/>
          <w:color w:val="auto"/>
          <w:sz w:val="24"/>
          <w:szCs w:val="24"/>
        </w:rPr>
      </w:pPr>
    </w:p>
    <w:p w14:paraId="4BF5524F" w14:textId="77777777" w:rsidR="00540321" w:rsidRPr="003628C3" w:rsidRDefault="008B507A">
      <w:pPr>
        <w:jc w:val="both"/>
        <w:rPr>
          <w:rFonts w:ascii="Corbel" w:eastAsia="Calibri" w:hAnsi="Corbel" w:cs="Calibri"/>
          <w:b/>
          <w:color w:val="auto"/>
          <w:sz w:val="24"/>
          <w:szCs w:val="24"/>
          <w:u w:val="single"/>
        </w:rPr>
      </w:pPr>
      <w:r w:rsidRPr="003628C3">
        <w:rPr>
          <w:rFonts w:ascii="Corbel" w:eastAsia="Calibri" w:hAnsi="Corbel" w:cs="Calibri"/>
          <w:b/>
          <w:color w:val="auto"/>
          <w:sz w:val="24"/>
          <w:szCs w:val="24"/>
        </w:rPr>
        <w:lastRenderedPageBreak/>
        <w:t>Recommendations:</w:t>
      </w:r>
      <w:r w:rsidRPr="003628C3">
        <w:rPr>
          <w:rFonts w:ascii="Corbel" w:eastAsia="Calibri" w:hAnsi="Corbel" w:cs="Calibri"/>
          <w:b/>
          <w:color w:val="auto"/>
          <w:sz w:val="24"/>
          <w:szCs w:val="24"/>
          <w:u w:val="single"/>
        </w:rPr>
        <w:t xml:space="preserve"> </w:t>
      </w:r>
    </w:p>
    <w:p w14:paraId="1D6390F2" w14:textId="6918058A" w:rsidR="00540321" w:rsidRPr="003628C3" w:rsidRDefault="008B507A">
      <w:pPr>
        <w:jc w:val="both"/>
        <w:rPr>
          <w:rFonts w:ascii="Corbel" w:eastAsia="Calibri" w:hAnsi="Corbel" w:cs="Calibri"/>
          <w:color w:val="auto"/>
          <w:sz w:val="24"/>
          <w:szCs w:val="24"/>
        </w:rPr>
      </w:pPr>
      <w:r w:rsidRPr="003628C3">
        <w:rPr>
          <w:rFonts w:ascii="Corbel" w:eastAsia="Calibri" w:hAnsi="Corbel" w:cs="Calibri"/>
          <w:color w:val="auto"/>
          <w:sz w:val="24"/>
          <w:szCs w:val="24"/>
        </w:rPr>
        <w:t xml:space="preserve">We recommend that this site continue to be monitored for the presence of amphibians as it appears to be ideal habitat.  More amphibians may be observed </w:t>
      </w:r>
      <w:ins w:id="112" w:author="Emily Wilson" w:date="2017-03-23T20:49:00Z">
        <w:r w:rsidR="0093163E" w:rsidRPr="003628C3">
          <w:rPr>
            <w:rFonts w:ascii="Corbel" w:eastAsia="Calibri" w:hAnsi="Corbel" w:cs="Calibri"/>
            <w:color w:val="auto"/>
            <w:sz w:val="24"/>
            <w:szCs w:val="24"/>
          </w:rPr>
          <w:t>later in the season</w:t>
        </w:r>
        <w:r w:rsidR="0093163E" w:rsidRPr="003628C3">
          <w:rPr>
            <w:rFonts w:ascii="Corbel" w:eastAsia="Calibri" w:hAnsi="Corbel" w:cs="Calibri"/>
            <w:color w:val="auto"/>
            <w:sz w:val="24"/>
            <w:szCs w:val="24"/>
          </w:rPr>
          <w:t xml:space="preserve"> </w:t>
        </w:r>
      </w:ins>
      <w:r w:rsidRPr="003628C3">
        <w:rPr>
          <w:rFonts w:ascii="Corbel" w:eastAsia="Calibri" w:hAnsi="Corbel" w:cs="Calibri"/>
          <w:color w:val="auto"/>
          <w:sz w:val="24"/>
          <w:szCs w:val="24"/>
        </w:rPr>
        <w:t>when flow is lower</w:t>
      </w:r>
      <w:del w:id="113" w:author="Emily Wilson" w:date="2017-03-23T20:49:00Z">
        <w:r w:rsidRPr="003628C3" w:rsidDel="0093163E">
          <w:rPr>
            <w:rFonts w:ascii="Corbel" w:eastAsia="Calibri" w:hAnsi="Corbel" w:cs="Calibri"/>
            <w:color w:val="auto"/>
            <w:sz w:val="24"/>
            <w:szCs w:val="24"/>
          </w:rPr>
          <w:delText>, later in the season</w:delText>
        </w:r>
      </w:del>
      <w:r w:rsidRPr="003628C3">
        <w:rPr>
          <w:rFonts w:ascii="Corbel" w:eastAsia="Calibri" w:hAnsi="Corbel" w:cs="Calibri"/>
          <w:color w:val="auto"/>
          <w:sz w:val="24"/>
          <w:szCs w:val="24"/>
        </w:rPr>
        <w:t xml:space="preserve">.  </w:t>
      </w:r>
    </w:p>
    <w:p w14:paraId="0FBC4B24" w14:textId="55A5B24D" w:rsidR="0088251A" w:rsidRPr="003628C3" w:rsidRDefault="0088251A">
      <w:pPr>
        <w:rPr>
          <w:rFonts w:ascii="Corbel" w:eastAsia="Calibri" w:hAnsi="Corbel" w:cs="Calibri"/>
          <w:b/>
          <w:color w:val="auto"/>
          <w:sz w:val="24"/>
          <w:szCs w:val="24"/>
          <w:u w:val="single"/>
        </w:rPr>
      </w:pPr>
      <w:r w:rsidRPr="003628C3">
        <w:rPr>
          <w:rFonts w:ascii="Corbel" w:eastAsia="Calibri" w:hAnsi="Corbel" w:cs="Calibri"/>
          <w:b/>
          <w:color w:val="auto"/>
          <w:sz w:val="24"/>
          <w:szCs w:val="24"/>
          <w:u w:val="single"/>
        </w:rPr>
        <w:br w:type="page"/>
      </w:r>
    </w:p>
    <w:p w14:paraId="459B5289" w14:textId="77777777" w:rsidR="00540321" w:rsidRPr="003628C3" w:rsidRDefault="008B507A" w:rsidP="008B507A">
      <w:pPr>
        <w:pStyle w:val="Heading3"/>
        <w:rPr>
          <w:color w:val="auto"/>
        </w:rPr>
      </w:pPr>
      <w:bookmarkStart w:id="114" w:name="_Toc478055671"/>
      <w:r w:rsidRPr="003628C3">
        <w:rPr>
          <w:color w:val="auto"/>
        </w:rPr>
        <w:lastRenderedPageBreak/>
        <w:t>Site 9 - Ladder Trough</w:t>
      </w:r>
      <w:bookmarkEnd w:id="114"/>
    </w:p>
    <w:p w14:paraId="72BA1CEB" w14:textId="77777777" w:rsidR="00540321" w:rsidRPr="003628C3" w:rsidRDefault="008B507A">
      <w:pPr>
        <w:jc w:val="both"/>
        <w:rPr>
          <w:rFonts w:ascii="Corbel" w:eastAsia="Calibri" w:hAnsi="Corbel" w:cs="Calibri"/>
          <w:b/>
          <w:color w:val="auto"/>
          <w:sz w:val="24"/>
          <w:szCs w:val="24"/>
        </w:rPr>
      </w:pPr>
      <w:r w:rsidRPr="003628C3">
        <w:rPr>
          <w:rFonts w:ascii="Corbel" w:hAnsi="Corbel"/>
          <w:noProof/>
          <w:color w:val="auto"/>
          <w:sz w:val="24"/>
          <w:szCs w:val="24"/>
        </w:rPr>
        <w:drawing>
          <wp:inline distT="114300" distB="114300" distL="114300" distR="114300" wp14:anchorId="61955C04" wp14:editId="39F7ECC8">
            <wp:extent cx="2981325" cy="2066925"/>
            <wp:effectExtent l="0" t="0" r="0" b="0"/>
            <wp:docPr id="14" name="image34.jpg" descr="Ladder Trough.JPG"/>
            <wp:cNvGraphicFramePr/>
            <a:graphic xmlns:a="http://schemas.openxmlformats.org/drawingml/2006/main">
              <a:graphicData uri="http://schemas.openxmlformats.org/drawingml/2006/picture">
                <pic:pic xmlns:pic="http://schemas.openxmlformats.org/drawingml/2006/picture">
                  <pic:nvPicPr>
                    <pic:cNvPr id="0" name="image34.jpg" descr="Ladder Trough.JPG"/>
                    <pic:cNvPicPr preferRelativeResize="0"/>
                  </pic:nvPicPr>
                  <pic:blipFill>
                    <a:blip r:embed="rId31"/>
                    <a:srcRect t="7659"/>
                    <a:stretch>
                      <a:fillRect/>
                    </a:stretch>
                  </pic:blipFill>
                  <pic:spPr>
                    <a:xfrm>
                      <a:off x="0" y="0"/>
                      <a:ext cx="2981325" cy="2066925"/>
                    </a:xfrm>
                    <a:prstGeom prst="rect">
                      <a:avLst/>
                    </a:prstGeom>
                    <a:ln/>
                  </pic:spPr>
                </pic:pic>
              </a:graphicData>
            </a:graphic>
          </wp:inline>
        </w:drawing>
      </w:r>
      <w:r w:rsidRPr="003628C3">
        <w:rPr>
          <w:rFonts w:ascii="Corbel" w:hAnsi="Corbel"/>
          <w:noProof/>
          <w:color w:val="auto"/>
          <w:sz w:val="24"/>
          <w:szCs w:val="24"/>
        </w:rPr>
        <w:drawing>
          <wp:inline distT="114300" distB="114300" distL="114300" distR="114300" wp14:anchorId="77437AA3" wp14:editId="2C7F5ED2">
            <wp:extent cx="2744470" cy="2072640"/>
            <wp:effectExtent l="0" t="0" r="0" b="10160"/>
            <wp:docPr id="17" name="image37.jpg" descr="IMG_7895.JPG"/>
            <wp:cNvGraphicFramePr/>
            <a:graphic xmlns:a="http://schemas.openxmlformats.org/drawingml/2006/main">
              <a:graphicData uri="http://schemas.openxmlformats.org/drawingml/2006/picture">
                <pic:pic xmlns:pic="http://schemas.openxmlformats.org/drawingml/2006/picture">
                  <pic:nvPicPr>
                    <pic:cNvPr id="0" name="image37.jpg" descr="IMG_7895.JPG"/>
                    <pic:cNvPicPr preferRelativeResize="0"/>
                  </pic:nvPicPr>
                  <pic:blipFill>
                    <a:blip r:embed="rId32"/>
                    <a:srcRect t="25721" b="18750"/>
                    <a:stretch>
                      <a:fillRect/>
                    </a:stretch>
                  </pic:blipFill>
                  <pic:spPr>
                    <a:xfrm>
                      <a:off x="0" y="0"/>
                      <a:ext cx="2745713" cy="2073578"/>
                    </a:xfrm>
                    <a:prstGeom prst="rect">
                      <a:avLst/>
                    </a:prstGeom>
                    <a:ln/>
                  </pic:spPr>
                </pic:pic>
              </a:graphicData>
            </a:graphic>
          </wp:inline>
        </w:drawing>
      </w:r>
    </w:p>
    <w:p w14:paraId="68F46AB0" w14:textId="77777777" w:rsidR="00540321" w:rsidRPr="003628C3" w:rsidRDefault="008B507A">
      <w:pPr>
        <w:jc w:val="both"/>
        <w:rPr>
          <w:rFonts w:ascii="Corbel" w:eastAsia="Calibri" w:hAnsi="Corbel" w:cs="Calibri"/>
          <w:color w:val="auto"/>
          <w:sz w:val="24"/>
          <w:szCs w:val="24"/>
        </w:rPr>
      </w:pPr>
      <w:r w:rsidRPr="003628C3">
        <w:rPr>
          <w:rFonts w:ascii="Corbel" w:eastAsia="Calibri" w:hAnsi="Corbel" w:cs="Calibri"/>
          <w:color w:val="auto"/>
          <w:sz w:val="24"/>
          <w:szCs w:val="24"/>
        </w:rPr>
        <w:t>Left: The Ladder Trough on January 21, 2017.</w:t>
      </w:r>
    </w:p>
    <w:p w14:paraId="03ADE3F1" w14:textId="77777777" w:rsidR="00540321" w:rsidRPr="003628C3" w:rsidRDefault="008B507A">
      <w:pPr>
        <w:jc w:val="both"/>
        <w:rPr>
          <w:rFonts w:ascii="Corbel" w:eastAsia="Calibri" w:hAnsi="Corbel" w:cs="Calibri"/>
          <w:color w:val="auto"/>
          <w:sz w:val="24"/>
          <w:szCs w:val="24"/>
        </w:rPr>
      </w:pPr>
      <w:r w:rsidRPr="003628C3">
        <w:rPr>
          <w:rFonts w:ascii="Corbel" w:eastAsia="Calibri" w:hAnsi="Corbel" w:cs="Calibri"/>
          <w:color w:val="auto"/>
          <w:sz w:val="24"/>
          <w:szCs w:val="24"/>
        </w:rPr>
        <w:t>Right: Arboreal salamander observed under a nearby oak on February 18, 2017.</w:t>
      </w:r>
    </w:p>
    <w:p w14:paraId="410E4DA5" w14:textId="77777777" w:rsidR="00540321" w:rsidRPr="003628C3" w:rsidRDefault="00540321">
      <w:pPr>
        <w:jc w:val="both"/>
        <w:rPr>
          <w:rFonts w:ascii="Corbel" w:eastAsia="Calibri" w:hAnsi="Corbel" w:cs="Calibri"/>
          <w:color w:val="auto"/>
          <w:sz w:val="24"/>
          <w:szCs w:val="24"/>
        </w:rPr>
      </w:pPr>
    </w:p>
    <w:p w14:paraId="5CC59C84" w14:textId="77777777" w:rsidR="00540321" w:rsidRPr="003628C3" w:rsidRDefault="008B507A">
      <w:pPr>
        <w:jc w:val="both"/>
        <w:rPr>
          <w:rFonts w:ascii="Corbel" w:eastAsia="Calibri" w:hAnsi="Corbel" w:cs="Calibri"/>
          <w:b/>
          <w:color w:val="auto"/>
          <w:sz w:val="24"/>
          <w:szCs w:val="24"/>
        </w:rPr>
      </w:pPr>
      <w:r w:rsidRPr="003628C3">
        <w:rPr>
          <w:rFonts w:ascii="Corbel" w:eastAsia="Calibri" w:hAnsi="Corbel" w:cs="Calibri"/>
          <w:b/>
          <w:color w:val="auto"/>
          <w:sz w:val="24"/>
          <w:szCs w:val="24"/>
        </w:rPr>
        <w:t>Amphibian habitat suitability:</w:t>
      </w:r>
    </w:p>
    <w:p w14:paraId="24124B2C" w14:textId="2D6570F0" w:rsidR="00540321" w:rsidRPr="003628C3" w:rsidRDefault="008B507A">
      <w:pPr>
        <w:jc w:val="both"/>
        <w:rPr>
          <w:rFonts w:ascii="Corbel" w:eastAsia="Calibri" w:hAnsi="Corbel" w:cs="Calibri"/>
          <w:color w:val="auto"/>
          <w:sz w:val="24"/>
          <w:szCs w:val="24"/>
        </w:rPr>
      </w:pPr>
      <w:r w:rsidRPr="003628C3">
        <w:rPr>
          <w:rFonts w:ascii="Corbel" w:eastAsia="Calibri" w:hAnsi="Corbel" w:cs="Calibri"/>
          <w:color w:val="auto"/>
          <w:sz w:val="24"/>
          <w:szCs w:val="24"/>
        </w:rPr>
        <w:t xml:space="preserve">The Ladder trough is a long, metal livestock watering trough, approximately 4 meters long and 1 meter wide, with wooden planks at one end.  During a survey conducted on February 18, 2017, the trough was approximately 1 meter deep. Water appears to be fed through a pipe so </w:t>
      </w:r>
      <w:ins w:id="115" w:author="Emily Wilson" w:date="2017-03-23T20:50:00Z">
        <w:r w:rsidR="0093163E">
          <w:rPr>
            <w:rFonts w:ascii="Corbel" w:eastAsia="Calibri" w:hAnsi="Corbel" w:cs="Calibri"/>
            <w:color w:val="auto"/>
            <w:sz w:val="24"/>
            <w:szCs w:val="24"/>
          </w:rPr>
          <w:t xml:space="preserve">it </w:t>
        </w:r>
      </w:ins>
      <w:r w:rsidRPr="003628C3">
        <w:rPr>
          <w:rFonts w:ascii="Corbel" w:eastAsia="Calibri" w:hAnsi="Corbel" w:cs="Calibri"/>
          <w:color w:val="auto"/>
          <w:sz w:val="24"/>
          <w:szCs w:val="24"/>
        </w:rPr>
        <w:t xml:space="preserve">could hold water year-round. The substrate consists mostly of algae. Dozens of </w:t>
      </w:r>
      <w:proofErr w:type="spellStart"/>
      <w:r w:rsidRPr="003628C3">
        <w:rPr>
          <w:rFonts w:ascii="Corbel" w:eastAsia="Calibri" w:hAnsi="Corbel" w:cs="Calibri"/>
          <w:color w:val="auto"/>
          <w:sz w:val="24"/>
          <w:szCs w:val="24"/>
        </w:rPr>
        <w:t>notonectids</w:t>
      </w:r>
      <w:proofErr w:type="spellEnd"/>
      <w:r w:rsidRPr="003628C3">
        <w:rPr>
          <w:rFonts w:ascii="Corbel" w:eastAsia="Calibri" w:hAnsi="Corbel" w:cs="Calibri"/>
          <w:color w:val="auto"/>
          <w:sz w:val="24"/>
          <w:szCs w:val="24"/>
        </w:rPr>
        <w:t xml:space="preserve"> were often observed in the trough. We conducted three day surveys and three night surveys at Ladder Trough between January 21, 2017 and March 18, 2017. On a rainy day survey on February 18, we overturned logs under the large nearby oak tree and observed one arboreal salamander (</w:t>
      </w:r>
      <w:proofErr w:type="spellStart"/>
      <w:r w:rsidRPr="003628C3">
        <w:rPr>
          <w:rFonts w:ascii="Corbel" w:eastAsia="Calibri" w:hAnsi="Corbel" w:cs="Calibri"/>
          <w:i/>
          <w:color w:val="auto"/>
          <w:sz w:val="24"/>
          <w:szCs w:val="24"/>
        </w:rPr>
        <w:t>Aneides</w:t>
      </w:r>
      <w:proofErr w:type="spellEnd"/>
      <w:r w:rsidRPr="003628C3">
        <w:rPr>
          <w:rFonts w:ascii="Corbel" w:eastAsia="Calibri" w:hAnsi="Corbel" w:cs="Calibri"/>
          <w:i/>
          <w:color w:val="auto"/>
          <w:sz w:val="24"/>
          <w:szCs w:val="24"/>
        </w:rPr>
        <w:t xml:space="preserve"> </w:t>
      </w:r>
      <w:proofErr w:type="spellStart"/>
      <w:r w:rsidRPr="003628C3">
        <w:rPr>
          <w:rFonts w:ascii="Corbel" w:eastAsia="Calibri" w:hAnsi="Corbel" w:cs="Calibri"/>
          <w:i/>
          <w:color w:val="auto"/>
          <w:sz w:val="24"/>
          <w:szCs w:val="24"/>
        </w:rPr>
        <w:t>lugubris</w:t>
      </w:r>
      <w:proofErr w:type="spellEnd"/>
      <w:r w:rsidRPr="003628C3">
        <w:rPr>
          <w:rFonts w:ascii="Corbel" w:eastAsia="Calibri" w:hAnsi="Corbel" w:cs="Calibri"/>
          <w:color w:val="auto"/>
          <w:sz w:val="24"/>
          <w:szCs w:val="24"/>
        </w:rPr>
        <w:t xml:space="preserve">). We observed Pacific chorus frog egg masses, tadpoles, and adults in Ladder trough. </w:t>
      </w:r>
    </w:p>
    <w:p w14:paraId="6CDA9AF1" w14:textId="77777777" w:rsidR="00540321" w:rsidRPr="003628C3" w:rsidRDefault="00540321">
      <w:pPr>
        <w:jc w:val="both"/>
        <w:rPr>
          <w:rFonts w:ascii="Corbel" w:eastAsia="Calibri" w:hAnsi="Corbel" w:cs="Calibri"/>
          <w:color w:val="auto"/>
          <w:sz w:val="24"/>
          <w:szCs w:val="24"/>
        </w:rPr>
      </w:pPr>
    </w:p>
    <w:p w14:paraId="19770617" w14:textId="77777777" w:rsidR="00540321" w:rsidRPr="003628C3" w:rsidRDefault="008B507A">
      <w:pPr>
        <w:jc w:val="both"/>
        <w:rPr>
          <w:rFonts w:ascii="Corbel" w:eastAsia="Calibri" w:hAnsi="Corbel" w:cs="Calibri"/>
          <w:b/>
          <w:color w:val="auto"/>
          <w:sz w:val="24"/>
          <w:szCs w:val="24"/>
        </w:rPr>
      </w:pPr>
      <w:r w:rsidRPr="003628C3">
        <w:rPr>
          <w:rFonts w:ascii="Corbel" w:eastAsia="Calibri" w:hAnsi="Corbel" w:cs="Calibri"/>
          <w:b/>
          <w:color w:val="auto"/>
          <w:sz w:val="24"/>
          <w:szCs w:val="24"/>
        </w:rPr>
        <w:t>Total amphibian observations at Ladder Trough:</w:t>
      </w:r>
    </w:p>
    <w:p w14:paraId="0631619F" w14:textId="77777777" w:rsidR="00540321" w:rsidRPr="003628C3" w:rsidRDefault="00540321">
      <w:pPr>
        <w:jc w:val="both"/>
        <w:rPr>
          <w:rFonts w:ascii="Corbel" w:eastAsia="Calibri" w:hAnsi="Corbel" w:cs="Calibri"/>
          <w:color w:val="auto"/>
          <w:sz w:val="24"/>
          <w:szCs w:val="24"/>
        </w:rPr>
      </w:pP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60"/>
        <w:gridCol w:w="1980"/>
        <w:gridCol w:w="1335"/>
        <w:gridCol w:w="2685"/>
      </w:tblGrid>
      <w:tr w:rsidR="001F7469" w:rsidRPr="003628C3" w14:paraId="6BDD140E" w14:textId="77777777">
        <w:tc>
          <w:tcPr>
            <w:tcW w:w="3360" w:type="dxa"/>
            <w:tcMar>
              <w:top w:w="100" w:type="dxa"/>
              <w:left w:w="100" w:type="dxa"/>
              <w:bottom w:w="100" w:type="dxa"/>
              <w:right w:w="100" w:type="dxa"/>
            </w:tcMar>
          </w:tcPr>
          <w:p w14:paraId="2F7ACC42" w14:textId="77777777" w:rsidR="00540321" w:rsidRPr="003628C3" w:rsidRDefault="008B507A">
            <w:pPr>
              <w:widowControl w:val="0"/>
              <w:spacing w:line="240" w:lineRule="auto"/>
              <w:rPr>
                <w:rFonts w:ascii="Corbel" w:eastAsia="Calibri" w:hAnsi="Corbel" w:cs="Calibri"/>
                <w:b/>
                <w:color w:val="auto"/>
                <w:sz w:val="24"/>
                <w:szCs w:val="24"/>
              </w:rPr>
            </w:pPr>
            <w:r w:rsidRPr="003628C3">
              <w:rPr>
                <w:rFonts w:ascii="Corbel" w:eastAsia="Calibri" w:hAnsi="Corbel" w:cs="Calibri"/>
                <w:b/>
                <w:color w:val="auto"/>
                <w:sz w:val="24"/>
                <w:szCs w:val="24"/>
              </w:rPr>
              <w:t>Species</w:t>
            </w:r>
          </w:p>
        </w:tc>
        <w:tc>
          <w:tcPr>
            <w:tcW w:w="1980" w:type="dxa"/>
            <w:tcMar>
              <w:top w:w="100" w:type="dxa"/>
              <w:left w:w="100" w:type="dxa"/>
              <w:bottom w:w="100" w:type="dxa"/>
              <w:right w:w="100" w:type="dxa"/>
            </w:tcMar>
          </w:tcPr>
          <w:p w14:paraId="14FABBFF" w14:textId="77777777" w:rsidR="00540321" w:rsidRPr="003628C3" w:rsidRDefault="008B507A">
            <w:pPr>
              <w:widowControl w:val="0"/>
              <w:spacing w:line="240" w:lineRule="auto"/>
              <w:rPr>
                <w:rFonts w:ascii="Corbel" w:eastAsia="Calibri" w:hAnsi="Corbel" w:cs="Calibri"/>
                <w:b/>
                <w:color w:val="auto"/>
                <w:sz w:val="24"/>
                <w:szCs w:val="24"/>
              </w:rPr>
            </w:pPr>
            <w:r w:rsidRPr="003628C3">
              <w:rPr>
                <w:rFonts w:ascii="Corbel" w:eastAsia="Calibri" w:hAnsi="Corbel" w:cs="Calibri"/>
                <w:b/>
                <w:color w:val="auto"/>
                <w:sz w:val="24"/>
                <w:szCs w:val="24"/>
              </w:rPr>
              <w:t>Egg masses</w:t>
            </w:r>
          </w:p>
        </w:tc>
        <w:tc>
          <w:tcPr>
            <w:tcW w:w="1335" w:type="dxa"/>
            <w:tcMar>
              <w:top w:w="100" w:type="dxa"/>
              <w:left w:w="100" w:type="dxa"/>
              <w:bottom w:w="100" w:type="dxa"/>
              <w:right w:w="100" w:type="dxa"/>
            </w:tcMar>
          </w:tcPr>
          <w:p w14:paraId="720AEC11" w14:textId="77777777" w:rsidR="00540321" w:rsidRPr="003628C3" w:rsidRDefault="008B507A">
            <w:pPr>
              <w:widowControl w:val="0"/>
              <w:spacing w:line="240" w:lineRule="auto"/>
              <w:rPr>
                <w:rFonts w:ascii="Corbel" w:eastAsia="Calibri" w:hAnsi="Corbel" w:cs="Calibri"/>
                <w:b/>
                <w:color w:val="auto"/>
                <w:sz w:val="24"/>
                <w:szCs w:val="24"/>
              </w:rPr>
            </w:pPr>
            <w:r w:rsidRPr="003628C3">
              <w:rPr>
                <w:rFonts w:ascii="Corbel" w:eastAsia="Calibri" w:hAnsi="Corbel" w:cs="Calibri"/>
                <w:b/>
                <w:color w:val="auto"/>
                <w:sz w:val="24"/>
                <w:szCs w:val="24"/>
              </w:rPr>
              <w:t>tadpoles</w:t>
            </w:r>
          </w:p>
        </w:tc>
        <w:tc>
          <w:tcPr>
            <w:tcW w:w="2685" w:type="dxa"/>
            <w:tcMar>
              <w:top w:w="100" w:type="dxa"/>
              <w:left w:w="100" w:type="dxa"/>
              <w:bottom w:w="100" w:type="dxa"/>
              <w:right w:w="100" w:type="dxa"/>
            </w:tcMar>
          </w:tcPr>
          <w:p w14:paraId="280F3E7D" w14:textId="77777777" w:rsidR="00540321" w:rsidRPr="003628C3" w:rsidRDefault="008B507A">
            <w:pPr>
              <w:widowControl w:val="0"/>
              <w:spacing w:line="240" w:lineRule="auto"/>
              <w:rPr>
                <w:rFonts w:ascii="Corbel" w:eastAsia="Calibri" w:hAnsi="Corbel" w:cs="Calibri"/>
                <w:b/>
                <w:color w:val="auto"/>
                <w:sz w:val="24"/>
                <w:szCs w:val="24"/>
              </w:rPr>
            </w:pPr>
            <w:proofErr w:type="spellStart"/>
            <w:r w:rsidRPr="003628C3">
              <w:rPr>
                <w:rFonts w:ascii="Corbel" w:eastAsia="Calibri" w:hAnsi="Corbel" w:cs="Calibri"/>
                <w:b/>
                <w:color w:val="auto"/>
                <w:sz w:val="24"/>
                <w:szCs w:val="24"/>
              </w:rPr>
              <w:t>juv</w:t>
            </w:r>
            <w:proofErr w:type="spellEnd"/>
            <w:r w:rsidRPr="003628C3">
              <w:rPr>
                <w:rFonts w:ascii="Corbel" w:eastAsia="Calibri" w:hAnsi="Corbel" w:cs="Calibri"/>
                <w:b/>
                <w:color w:val="auto"/>
                <w:sz w:val="24"/>
                <w:szCs w:val="24"/>
              </w:rPr>
              <w:t>/adult</w:t>
            </w:r>
          </w:p>
        </w:tc>
      </w:tr>
      <w:tr w:rsidR="001F7469" w:rsidRPr="003628C3" w14:paraId="3ED67862" w14:textId="77777777">
        <w:tc>
          <w:tcPr>
            <w:tcW w:w="3360" w:type="dxa"/>
            <w:tcMar>
              <w:top w:w="100" w:type="dxa"/>
              <w:left w:w="100" w:type="dxa"/>
              <w:bottom w:w="100" w:type="dxa"/>
              <w:right w:w="100" w:type="dxa"/>
            </w:tcMar>
          </w:tcPr>
          <w:p w14:paraId="1B574457"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Pacific chorus frog</w:t>
            </w:r>
          </w:p>
        </w:tc>
        <w:tc>
          <w:tcPr>
            <w:tcW w:w="1980" w:type="dxa"/>
            <w:tcMar>
              <w:top w:w="100" w:type="dxa"/>
              <w:left w:w="100" w:type="dxa"/>
              <w:bottom w:w="100" w:type="dxa"/>
              <w:right w:w="100" w:type="dxa"/>
            </w:tcMar>
          </w:tcPr>
          <w:p w14:paraId="7DE57CC4"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10</w:t>
            </w:r>
          </w:p>
        </w:tc>
        <w:tc>
          <w:tcPr>
            <w:tcW w:w="1335" w:type="dxa"/>
            <w:tcMar>
              <w:top w:w="100" w:type="dxa"/>
              <w:left w:w="100" w:type="dxa"/>
              <w:bottom w:w="100" w:type="dxa"/>
              <w:right w:w="100" w:type="dxa"/>
            </w:tcMar>
          </w:tcPr>
          <w:p w14:paraId="67F07020"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3</w:t>
            </w:r>
          </w:p>
        </w:tc>
        <w:tc>
          <w:tcPr>
            <w:tcW w:w="2685" w:type="dxa"/>
            <w:tcMar>
              <w:top w:w="100" w:type="dxa"/>
              <w:left w:w="100" w:type="dxa"/>
              <w:bottom w:w="100" w:type="dxa"/>
              <w:right w:w="100" w:type="dxa"/>
            </w:tcMar>
          </w:tcPr>
          <w:p w14:paraId="0E0A5E75"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5 (observed)</w:t>
            </w:r>
          </w:p>
        </w:tc>
      </w:tr>
      <w:tr w:rsidR="001F7469" w:rsidRPr="003628C3" w14:paraId="5CD3238D" w14:textId="77777777">
        <w:tc>
          <w:tcPr>
            <w:tcW w:w="3360" w:type="dxa"/>
            <w:tcMar>
              <w:top w:w="100" w:type="dxa"/>
              <w:left w:w="100" w:type="dxa"/>
              <w:bottom w:w="100" w:type="dxa"/>
              <w:right w:w="100" w:type="dxa"/>
            </w:tcMar>
          </w:tcPr>
          <w:p w14:paraId="44D52530"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Arboreal salamander</w:t>
            </w:r>
          </w:p>
        </w:tc>
        <w:tc>
          <w:tcPr>
            <w:tcW w:w="1980" w:type="dxa"/>
            <w:tcMar>
              <w:top w:w="100" w:type="dxa"/>
              <w:left w:w="100" w:type="dxa"/>
              <w:bottom w:w="100" w:type="dxa"/>
              <w:right w:w="100" w:type="dxa"/>
            </w:tcMar>
          </w:tcPr>
          <w:p w14:paraId="40007742"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0</w:t>
            </w:r>
          </w:p>
        </w:tc>
        <w:tc>
          <w:tcPr>
            <w:tcW w:w="1335" w:type="dxa"/>
            <w:tcMar>
              <w:top w:w="100" w:type="dxa"/>
              <w:left w:w="100" w:type="dxa"/>
              <w:bottom w:w="100" w:type="dxa"/>
              <w:right w:w="100" w:type="dxa"/>
            </w:tcMar>
          </w:tcPr>
          <w:p w14:paraId="6CEBEA21"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0</w:t>
            </w:r>
          </w:p>
        </w:tc>
        <w:tc>
          <w:tcPr>
            <w:tcW w:w="2685" w:type="dxa"/>
            <w:tcMar>
              <w:top w:w="100" w:type="dxa"/>
              <w:left w:w="100" w:type="dxa"/>
              <w:bottom w:w="100" w:type="dxa"/>
              <w:right w:w="100" w:type="dxa"/>
            </w:tcMar>
          </w:tcPr>
          <w:p w14:paraId="3181D4F2"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1 (observed)</w:t>
            </w:r>
          </w:p>
        </w:tc>
      </w:tr>
    </w:tbl>
    <w:p w14:paraId="2B07B7AF" w14:textId="77777777" w:rsidR="00540321" w:rsidRPr="003628C3" w:rsidRDefault="00540321">
      <w:pPr>
        <w:jc w:val="both"/>
        <w:rPr>
          <w:rFonts w:ascii="Corbel" w:eastAsia="Calibri" w:hAnsi="Corbel" w:cs="Calibri"/>
          <w:color w:val="auto"/>
          <w:sz w:val="24"/>
          <w:szCs w:val="24"/>
        </w:rPr>
      </w:pPr>
    </w:p>
    <w:p w14:paraId="621E77C8" w14:textId="77777777" w:rsidR="00540321" w:rsidRPr="003628C3" w:rsidRDefault="008B507A">
      <w:pPr>
        <w:jc w:val="both"/>
        <w:rPr>
          <w:rFonts w:ascii="Corbel" w:eastAsia="Calibri" w:hAnsi="Corbel" w:cs="Calibri"/>
          <w:b/>
          <w:color w:val="auto"/>
          <w:sz w:val="24"/>
          <w:szCs w:val="24"/>
        </w:rPr>
      </w:pPr>
      <w:r w:rsidRPr="003628C3">
        <w:rPr>
          <w:rFonts w:ascii="Corbel" w:eastAsia="Calibri" w:hAnsi="Corbel" w:cs="Calibri"/>
          <w:b/>
          <w:color w:val="auto"/>
          <w:sz w:val="24"/>
          <w:szCs w:val="24"/>
        </w:rPr>
        <w:t xml:space="preserve">Non-native species: </w:t>
      </w:r>
    </w:p>
    <w:p w14:paraId="45E6313C" w14:textId="77777777" w:rsidR="00540321" w:rsidRPr="003628C3" w:rsidRDefault="008B507A">
      <w:pPr>
        <w:jc w:val="both"/>
        <w:rPr>
          <w:rFonts w:ascii="Corbel" w:eastAsia="Calibri" w:hAnsi="Corbel" w:cs="Calibri"/>
          <w:color w:val="auto"/>
          <w:sz w:val="24"/>
          <w:szCs w:val="24"/>
        </w:rPr>
      </w:pPr>
      <w:r w:rsidRPr="003628C3">
        <w:rPr>
          <w:rFonts w:ascii="Corbel" w:eastAsia="Calibri" w:hAnsi="Corbel" w:cs="Calibri"/>
          <w:color w:val="auto"/>
          <w:sz w:val="24"/>
          <w:szCs w:val="24"/>
        </w:rPr>
        <w:t>None observed.</w:t>
      </w:r>
    </w:p>
    <w:p w14:paraId="2AFBB51F" w14:textId="77777777" w:rsidR="00540321" w:rsidRPr="003628C3" w:rsidRDefault="00540321">
      <w:pPr>
        <w:jc w:val="both"/>
        <w:rPr>
          <w:rFonts w:ascii="Corbel" w:eastAsia="Calibri" w:hAnsi="Corbel" w:cs="Calibri"/>
          <w:color w:val="auto"/>
          <w:sz w:val="24"/>
          <w:szCs w:val="24"/>
        </w:rPr>
      </w:pPr>
    </w:p>
    <w:p w14:paraId="15603670" w14:textId="77777777" w:rsidR="00540321" w:rsidRPr="003628C3" w:rsidRDefault="008B507A">
      <w:pPr>
        <w:jc w:val="both"/>
        <w:rPr>
          <w:rFonts w:ascii="Corbel" w:eastAsia="Calibri" w:hAnsi="Corbel" w:cs="Calibri"/>
          <w:b/>
          <w:color w:val="auto"/>
          <w:sz w:val="24"/>
          <w:szCs w:val="24"/>
          <w:u w:val="single"/>
        </w:rPr>
      </w:pPr>
      <w:r w:rsidRPr="003628C3">
        <w:rPr>
          <w:rFonts w:ascii="Corbel" w:eastAsia="Calibri" w:hAnsi="Corbel" w:cs="Calibri"/>
          <w:b/>
          <w:color w:val="auto"/>
          <w:sz w:val="24"/>
          <w:szCs w:val="24"/>
        </w:rPr>
        <w:t>Recommendations:</w:t>
      </w:r>
      <w:r w:rsidRPr="003628C3">
        <w:rPr>
          <w:rFonts w:ascii="Corbel" w:eastAsia="Calibri" w:hAnsi="Corbel" w:cs="Calibri"/>
          <w:b/>
          <w:color w:val="auto"/>
          <w:sz w:val="24"/>
          <w:szCs w:val="24"/>
          <w:u w:val="single"/>
        </w:rPr>
        <w:t xml:space="preserve"> </w:t>
      </w:r>
    </w:p>
    <w:p w14:paraId="271527CD" w14:textId="77777777" w:rsidR="00540321" w:rsidRPr="003628C3" w:rsidRDefault="008B507A">
      <w:pPr>
        <w:jc w:val="both"/>
        <w:rPr>
          <w:rFonts w:ascii="Corbel" w:eastAsia="Calibri" w:hAnsi="Corbel" w:cs="Calibri"/>
          <w:color w:val="auto"/>
          <w:sz w:val="24"/>
          <w:szCs w:val="24"/>
        </w:rPr>
      </w:pPr>
      <w:r w:rsidRPr="003628C3">
        <w:rPr>
          <w:rFonts w:ascii="Corbel" w:eastAsia="Calibri" w:hAnsi="Corbel" w:cs="Calibri"/>
          <w:color w:val="auto"/>
          <w:sz w:val="24"/>
          <w:szCs w:val="24"/>
        </w:rPr>
        <w:lastRenderedPageBreak/>
        <w:t>Ladder trough appears to provide suitable breeding habitat for Pacific chorus frogs up to the tadpole stage. The wooden plank at one end of the ramp may provide suitable cover for metamorphosed individuals. We recommend continuing to supply water to the Ladder trough during the breeding season so that it can provide suitable breeding habitat for Pacific chorus frogs.</w:t>
      </w:r>
    </w:p>
    <w:p w14:paraId="71A4B764" w14:textId="74C68484" w:rsidR="0088251A" w:rsidRPr="003628C3" w:rsidRDefault="0088251A">
      <w:pPr>
        <w:rPr>
          <w:rFonts w:ascii="Corbel" w:eastAsia="Calibri" w:hAnsi="Corbel" w:cs="Calibri"/>
          <w:color w:val="auto"/>
          <w:sz w:val="24"/>
          <w:szCs w:val="24"/>
        </w:rPr>
      </w:pPr>
      <w:r w:rsidRPr="003628C3">
        <w:rPr>
          <w:rFonts w:ascii="Corbel" w:eastAsia="Calibri" w:hAnsi="Corbel" w:cs="Calibri"/>
          <w:color w:val="auto"/>
          <w:sz w:val="24"/>
          <w:szCs w:val="24"/>
        </w:rPr>
        <w:br w:type="page"/>
      </w:r>
    </w:p>
    <w:p w14:paraId="571C61F3" w14:textId="77777777" w:rsidR="00540321" w:rsidRPr="003628C3" w:rsidRDefault="008B507A" w:rsidP="008B507A">
      <w:pPr>
        <w:pStyle w:val="Heading3"/>
        <w:rPr>
          <w:color w:val="auto"/>
        </w:rPr>
      </w:pPr>
      <w:bookmarkStart w:id="116" w:name="_Toc478055672"/>
      <w:r w:rsidRPr="003628C3">
        <w:rPr>
          <w:color w:val="auto"/>
        </w:rPr>
        <w:lastRenderedPageBreak/>
        <w:t>Site 10 - Massey Spring</w:t>
      </w:r>
      <w:bookmarkEnd w:id="116"/>
    </w:p>
    <w:p w14:paraId="76E69365" w14:textId="77777777" w:rsidR="00540321" w:rsidRPr="003628C3" w:rsidRDefault="008B507A">
      <w:pPr>
        <w:jc w:val="both"/>
        <w:rPr>
          <w:rFonts w:ascii="Corbel" w:eastAsia="Calibri" w:hAnsi="Corbel" w:cs="Calibri"/>
          <w:b/>
          <w:color w:val="auto"/>
          <w:sz w:val="24"/>
          <w:szCs w:val="24"/>
        </w:rPr>
      </w:pPr>
      <w:r w:rsidRPr="003628C3">
        <w:rPr>
          <w:rFonts w:ascii="Corbel" w:hAnsi="Corbel"/>
          <w:noProof/>
          <w:color w:val="auto"/>
          <w:sz w:val="24"/>
          <w:szCs w:val="24"/>
        </w:rPr>
        <w:drawing>
          <wp:inline distT="114300" distB="114300" distL="114300" distR="114300" wp14:anchorId="7EF094A2" wp14:editId="6E83164A">
            <wp:extent cx="2862263" cy="2146697"/>
            <wp:effectExtent l="0" t="0" r="0" b="0"/>
            <wp:docPr id="5"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33"/>
                    <a:srcRect/>
                    <a:stretch>
                      <a:fillRect/>
                    </a:stretch>
                  </pic:blipFill>
                  <pic:spPr>
                    <a:xfrm>
                      <a:off x="0" y="0"/>
                      <a:ext cx="2862263" cy="2146697"/>
                    </a:xfrm>
                    <a:prstGeom prst="rect">
                      <a:avLst/>
                    </a:prstGeom>
                    <a:ln/>
                  </pic:spPr>
                </pic:pic>
              </a:graphicData>
            </a:graphic>
          </wp:inline>
        </w:drawing>
      </w:r>
      <w:r w:rsidRPr="003628C3">
        <w:rPr>
          <w:rFonts w:ascii="Corbel" w:hAnsi="Corbel"/>
          <w:noProof/>
          <w:color w:val="auto"/>
          <w:sz w:val="24"/>
          <w:szCs w:val="24"/>
        </w:rPr>
        <w:drawing>
          <wp:inline distT="114300" distB="114300" distL="114300" distR="114300" wp14:anchorId="35FB166F" wp14:editId="7C987C68">
            <wp:extent cx="2614613" cy="2148885"/>
            <wp:effectExtent l="0" t="0" r="0" b="0"/>
            <wp:docPr id="6"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34"/>
                    <a:srcRect/>
                    <a:stretch>
                      <a:fillRect/>
                    </a:stretch>
                  </pic:blipFill>
                  <pic:spPr>
                    <a:xfrm>
                      <a:off x="0" y="0"/>
                      <a:ext cx="2614613" cy="2148885"/>
                    </a:xfrm>
                    <a:prstGeom prst="rect">
                      <a:avLst/>
                    </a:prstGeom>
                    <a:ln/>
                  </pic:spPr>
                </pic:pic>
              </a:graphicData>
            </a:graphic>
          </wp:inline>
        </w:drawing>
      </w:r>
    </w:p>
    <w:p w14:paraId="06B18E05" w14:textId="77777777" w:rsidR="00540321" w:rsidRPr="003628C3" w:rsidRDefault="008B507A">
      <w:pPr>
        <w:jc w:val="both"/>
        <w:rPr>
          <w:rFonts w:ascii="Corbel" w:eastAsia="Calibri" w:hAnsi="Corbel" w:cs="Calibri"/>
          <w:color w:val="auto"/>
          <w:sz w:val="24"/>
          <w:szCs w:val="24"/>
        </w:rPr>
      </w:pPr>
      <w:r w:rsidRPr="003628C3">
        <w:rPr>
          <w:rFonts w:ascii="Corbel" w:eastAsia="Calibri" w:hAnsi="Corbel" w:cs="Calibri"/>
          <w:color w:val="auto"/>
          <w:sz w:val="24"/>
          <w:szCs w:val="24"/>
        </w:rPr>
        <w:t>Left: Massey Spring on the February 21 survey.</w:t>
      </w:r>
    </w:p>
    <w:p w14:paraId="64A200E6" w14:textId="77777777" w:rsidR="00540321" w:rsidRPr="003628C3" w:rsidRDefault="008B507A">
      <w:pPr>
        <w:jc w:val="both"/>
        <w:rPr>
          <w:rFonts w:ascii="Corbel" w:eastAsia="Calibri" w:hAnsi="Corbel" w:cs="Calibri"/>
          <w:color w:val="auto"/>
          <w:sz w:val="24"/>
          <w:szCs w:val="24"/>
        </w:rPr>
      </w:pPr>
      <w:r w:rsidRPr="003628C3">
        <w:rPr>
          <w:rFonts w:ascii="Corbel" w:eastAsia="Calibri" w:hAnsi="Corbel" w:cs="Calibri"/>
          <w:color w:val="auto"/>
          <w:sz w:val="24"/>
          <w:szCs w:val="24"/>
        </w:rPr>
        <w:t>Right: A female western toad found in the pool on March 18 night survey.</w:t>
      </w:r>
    </w:p>
    <w:p w14:paraId="36096267" w14:textId="77777777" w:rsidR="00540321" w:rsidRPr="0093163E" w:rsidRDefault="00540321">
      <w:pPr>
        <w:jc w:val="both"/>
        <w:rPr>
          <w:rFonts w:ascii="Corbel" w:eastAsia="Calibri" w:hAnsi="Corbel" w:cs="Calibri"/>
          <w:color w:val="auto"/>
          <w:sz w:val="20"/>
          <w:szCs w:val="20"/>
          <w:rPrChange w:id="117" w:author="Emily Wilson" w:date="2017-03-23T20:53:00Z">
            <w:rPr>
              <w:rFonts w:ascii="Corbel" w:eastAsia="Calibri" w:hAnsi="Corbel" w:cs="Calibri"/>
              <w:color w:val="auto"/>
              <w:sz w:val="24"/>
              <w:szCs w:val="24"/>
            </w:rPr>
          </w:rPrChange>
        </w:rPr>
      </w:pPr>
    </w:p>
    <w:p w14:paraId="2110E402" w14:textId="77777777" w:rsidR="00540321" w:rsidRPr="003628C3" w:rsidRDefault="008B507A">
      <w:pPr>
        <w:jc w:val="both"/>
        <w:rPr>
          <w:rFonts w:ascii="Corbel" w:eastAsia="Calibri" w:hAnsi="Corbel" w:cs="Calibri"/>
          <w:b/>
          <w:color w:val="auto"/>
          <w:sz w:val="24"/>
          <w:szCs w:val="24"/>
        </w:rPr>
      </w:pPr>
      <w:r w:rsidRPr="003628C3">
        <w:rPr>
          <w:rFonts w:ascii="Corbel" w:eastAsia="Calibri" w:hAnsi="Corbel" w:cs="Calibri"/>
          <w:b/>
          <w:color w:val="auto"/>
          <w:sz w:val="24"/>
          <w:szCs w:val="24"/>
        </w:rPr>
        <w:t>Amphibian habitat suitability:</w:t>
      </w:r>
    </w:p>
    <w:p w14:paraId="2007EB5B" w14:textId="27AA6814" w:rsidR="00540321" w:rsidRPr="003628C3" w:rsidRDefault="008B507A">
      <w:pPr>
        <w:jc w:val="both"/>
        <w:rPr>
          <w:rFonts w:ascii="Corbel" w:eastAsia="Calibri" w:hAnsi="Corbel" w:cs="Calibri"/>
          <w:color w:val="auto"/>
          <w:sz w:val="24"/>
          <w:szCs w:val="24"/>
        </w:rPr>
      </w:pPr>
      <w:r w:rsidRPr="003628C3">
        <w:rPr>
          <w:rFonts w:ascii="Corbel" w:eastAsia="Calibri" w:hAnsi="Corbel" w:cs="Calibri"/>
          <w:color w:val="auto"/>
          <w:sz w:val="24"/>
          <w:szCs w:val="24"/>
        </w:rPr>
        <w:t xml:space="preserve">This site is a concrete-lined perennial pool, approximately 1.2 meters by 4.3 meters with a maximum depth of 14 centimeters, fed with a pipe from a neighboring spring.  The pool is on the terrace immediately next to upper Figueroa </w:t>
      </w:r>
      <w:ins w:id="118" w:author="Emily Wilson" w:date="2017-03-23T20:52:00Z">
        <w:r w:rsidR="0093163E">
          <w:rPr>
            <w:rFonts w:ascii="Corbel" w:eastAsia="Calibri" w:hAnsi="Corbel" w:cs="Calibri"/>
            <w:color w:val="auto"/>
            <w:sz w:val="24"/>
            <w:szCs w:val="24"/>
          </w:rPr>
          <w:t>C</w:t>
        </w:r>
      </w:ins>
      <w:del w:id="119" w:author="Emily Wilson" w:date="2017-03-23T20:52:00Z">
        <w:r w:rsidRPr="003628C3" w:rsidDel="0093163E">
          <w:rPr>
            <w:rFonts w:ascii="Corbel" w:eastAsia="Calibri" w:hAnsi="Corbel" w:cs="Calibri"/>
            <w:color w:val="auto"/>
            <w:sz w:val="24"/>
            <w:szCs w:val="24"/>
          </w:rPr>
          <w:delText>c</w:delText>
        </w:r>
      </w:del>
      <w:r w:rsidRPr="003628C3">
        <w:rPr>
          <w:rFonts w:ascii="Corbel" w:eastAsia="Calibri" w:hAnsi="Corbel" w:cs="Calibri"/>
          <w:color w:val="auto"/>
          <w:sz w:val="24"/>
          <w:szCs w:val="24"/>
        </w:rPr>
        <w:t xml:space="preserve">reek in a grassy area under a large oak tree.  We conducted 3 day surveys and 3 night surveys at this site between January 21 and March 18, 2017.  The only amphibians observed at this site were two female western toads on the March 18 night survey.  One was soaking in the pool while the second was in the </w:t>
      </w:r>
      <w:proofErr w:type="spellStart"/>
      <w:r w:rsidRPr="003628C3">
        <w:rPr>
          <w:rFonts w:ascii="Corbel" w:eastAsia="Calibri" w:hAnsi="Corbel" w:cs="Calibri"/>
          <w:color w:val="auto"/>
          <w:sz w:val="24"/>
          <w:szCs w:val="24"/>
        </w:rPr>
        <w:t>creekbed</w:t>
      </w:r>
      <w:proofErr w:type="spellEnd"/>
      <w:r w:rsidRPr="003628C3">
        <w:rPr>
          <w:rFonts w:ascii="Corbel" w:eastAsia="Calibri" w:hAnsi="Corbel" w:cs="Calibri"/>
          <w:color w:val="auto"/>
          <w:sz w:val="24"/>
          <w:szCs w:val="24"/>
        </w:rPr>
        <w:t xml:space="preserve"> immediately below the pool where there are logs and debris.  </w:t>
      </w:r>
    </w:p>
    <w:p w14:paraId="6ADCD899" w14:textId="77777777" w:rsidR="00540321" w:rsidRPr="003628C3" w:rsidRDefault="00540321">
      <w:pPr>
        <w:jc w:val="both"/>
        <w:rPr>
          <w:rFonts w:ascii="Corbel" w:eastAsia="Calibri" w:hAnsi="Corbel" w:cs="Calibri"/>
          <w:color w:val="auto"/>
          <w:sz w:val="24"/>
          <w:szCs w:val="24"/>
        </w:rPr>
      </w:pPr>
    </w:p>
    <w:p w14:paraId="356E5DEB" w14:textId="77777777" w:rsidR="00540321" w:rsidRPr="003628C3" w:rsidRDefault="008B507A">
      <w:pPr>
        <w:jc w:val="both"/>
        <w:rPr>
          <w:rFonts w:ascii="Corbel" w:eastAsia="Calibri" w:hAnsi="Corbel" w:cs="Calibri"/>
          <w:b/>
          <w:color w:val="auto"/>
          <w:sz w:val="24"/>
          <w:szCs w:val="24"/>
        </w:rPr>
      </w:pPr>
      <w:r w:rsidRPr="003628C3">
        <w:rPr>
          <w:rFonts w:ascii="Corbel" w:eastAsia="Calibri" w:hAnsi="Corbel" w:cs="Calibri"/>
          <w:b/>
          <w:color w:val="auto"/>
          <w:sz w:val="24"/>
          <w:szCs w:val="24"/>
        </w:rPr>
        <w:t>Total amphibian observations at Massey Spring:</w:t>
      </w:r>
    </w:p>
    <w:p w14:paraId="6615CF6B" w14:textId="77777777" w:rsidR="00540321" w:rsidRPr="003628C3" w:rsidRDefault="00540321">
      <w:pPr>
        <w:jc w:val="both"/>
        <w:rPr>
          <w:rFonts w:ascii="Corbel" w:eastAsia="Calibri" w:hAnsi="Corbel" w:cs="Calibri"/>
          <w:color w:val="auto"/>
          <w:sz w:val="24"/>
          <w:szCs w:val="24"/>
        </w:rPr>
      </w:pP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60"/>
        <w:gridCol w:w="1980"/>
        <w:gridCol w:w="1335"/>
        <w:gridCol w:w="2685"/>
      </w:tblGrid>
      <w:tr w:rsidR="001F7469" w:rsidRPr="003628C3" w14:paraId="274E484F" w14:textId="77777777">
        <w:tc>
          <w:tcPr>
            <w:tcW w:w="3360" w:type="dxa"/>
            <w:tcMar>
              <w:top w:w="100" w:type="dxa"/>
              <w:left w:w="100" w:type="dxa"/>
              <w:bottom w:w="100" w:type="dxa"/>
              <w:right w:w="100" w:type="dxa"/>
            </w:tcMar>
          </w:tcPr>
          <w:p w14:paraId="6DC32DE9" w14:textId="77777777" w:rsidR="00540321" w:rsidRPr="003628C3" w:rsidRDefault="008B507A">
            <w:pPr>
              <w:widowControl w:val="0"/>
              <w:spacing w:line="240" w:lineRule="auto"/>
              <w:rPr>
                <w:rFonts w:ascii="Corbel" w:eastAsia="Calibri" w:hAnsi="Corbel" w:cs="Calibri"/>
                <w:b/>
                <w:color w:val="auto"/>
                <w:sz w:val="24"/>
                <w:szCs w:val="24"/>
              </w:rPr>
            </w:pPr>
            <w:r w:rsidRPr="003628C3">
              <w:rPr>
                <w:rFonts w:ascii="Corbel" w:eastAsia="Calibri" w:hAnsi="Corbel" w:cs="Calibri"/>
                <w:b/>
                <w:color w:val="auto"/>
                <w:sz w:val="24"/>
                <w:szCs w:val="24"/>
              </w:rPr>
              <w:t>Species</w:t>
            </w:r>
          </w:p>
        </w:tc>
        <w:tc>
          <w:tcPr>
            <w:tcW w:w="1980" w:type="dxa"/>
            <w:tcMar>
              <w:top w:w="100" w:type="dxa"/>
              <w:left w:w="100" w:type="dxa"/>
              <w:bottom w:w="100" w:type="dxa"/>
              <w:right w:w="100" w:type="dxa"/>
            </w:tcMar>
          </w:tcPr>
          <w:p w14:paraId="73C52F04" w14:textId="77777777" w:rsidR="00540321" w:rsidRPr="003628C3" w:rsidRDefault="008B507A">
            <w:pPr>
              <w:widowControl w:val="0"/>
              <w:spacing w:line="240" w:lineRule="auto"/>
              <w:rPr>
                <w:rFonts w:ascii="Corbel" w:eastAsia="Calibri" w:hAnsi="Corbel" w:cs="Calibri"/>
                <w:b/>
                <w:color w:val="auto"/>
                <w:sz w:val="24"/>
                <w:szCs w:val="24"/>
              </w:rPr>
            </w:pPr>
            <w:r w:rsidRPr="003628C3">
              <w:rPr>
                <w:rFonts w:ascii="Corbel" w:eastAsia="Calibri" w:hAnsi="Corbel" w:cs="Calibri"/>
                <w:b/>
                <w:color w:val="auto"/>
                <w:sz w:val="24"/>
                <w:szCs w:val="24"/>
              </w:rPr>
              <w:t>Egg masses</w:t>
            </w:r>
          </w:p>
        </w:tc>
        <w:tc>
          <w:tcPr>
            <w:tcW w:w="1335" w:type="dxa"/>
            <w:tcMar>
              <w:top w:w="100" w:type="dxa"/>
              <w:left w:w="100" w:type="dxa"/>
              <w:bottom w:w="100" w:type="dxa"/>
              <w:right w:w="100" w:type="dxa"/>
            </w:tcMar>
          </w:tcPr>
          <w:p w14:paraId="6EA99187" w14:textId="77777777" w:rsidR="00540321" w:rsidRPr="003628C3" w:rsidRDefault="008B507A">
            <w:pPr>
              <w:widowControl w:val="0"/>
              <w:spacing w:line="240" w:lineRule="auto"/>
              <w:rPr>
                <w:rFonts w:ascii="Corbel" w:eastAsia="Calibri" w:hAnsi="Corbel" w:cs="Calibri"/>
                <w:b/>
                <w:color w:val="auto"/>
                <w:sz w:val="24"/>
                <w:szCs w:val="24"/>
              </w:rPr>
            </w:pPr>
            <w:r w:rsidRPr="003628C3">
              <w:rPr>
                <w:rFonts w:ascii="Corbel" w:eastAsia="Calibri" w:hAnsi="Corbel" w:cs="Calibri"/>
                <w:b/>
                <w:color w:val="auto"/>
                <w:sz w:val="24"/>
                <w:szCs w:val="24"/>
              </w:rPr>
              <w:t>tadpoles</w:t>
            </w:r>
          </w:p>
        </w:tc>
        <w:tc>
          <w:tcPr>
            <w:tcW w:w="2685" w:type="dxa"/>
            <w:tcMar>
              <w:top w:w="100" w:type="dxa"/>
              <w:left w:w="100" w:type="dxa"/>
              <w:bottom w:w="100" w:type="dxa"/>
              <w:right w:w="100" w:type="dxa"/>
            </w:tcMar>
          </w:tcPr>
          <w:p w14:paraId="7A40E997" w14:textId="77777777" w:rsidR="00540321" w:rsidRPr="003628C3" w:rsidRDefault="008B507A">
            <w:pPr>
              <w:widowControl w:val="0"/>
              <w:spacing w:line="240" w:lineRule="auto"/>
              <w:rPr>
                <w:rFonts w:ascii="Corbel" w:eastAsia="Calibri" w:hAnsi="Corbel" w:cs="Calibri"/>
                <w:b/>
                <w:color w:val="auto"/>
                <w:sz w:val="24"/>
                <w:szCs w:val="24"/>
              </w:rPr>
            </w:pPr>
            <w:proofErr w:type="spellStart"/>
            <w:r w:rsidRPr="003628C3">
              <w:rPr>
                <w:rFonts w:ascii="Corbel" w:eastAsia="Calibri" w:hAnsi="Corbel" w:cs="Calibri"/>
                <w:b/>
                <w:color w:val="auto"/>
                <w:sz w:val="24"/>
                <w:szCs w:val="24"/>
              </w:rPr>
              <w:t>juv</w:t>
            </w:r>
            <w:proofErr w:type="spellEnd"/>
            <w:r w:rsidRPr="003628C3">
              <w:rPr>
                <w:rFonts w:ascii="Corbel" w:eastAsia="Calibri" w:hAnsi="Corbel" w:cs="Calibri"/>
                <w:b/>
                <w:color w:val="auto"/>
                <w:sz w:val="24"/>
                <w:szCs w:val="24"/>
              </w:rPr>
              <w:t>/adult</w:t>
            </w:r>
          </w:p>
        </w:tc>
      </w:tr>
      <w:tr w:rsidR="001F7469" w:rsidRPr="003628C3" w14:paraId="2DD20F69" w14:textId="77777777">
        <w:tc>
          <w:tcPr>
            <w:tcW w:w="3360" w:type="dxa"/>
            <w:tcMar>
              <w:top w:w="100" w:type="dxa"/>
              <w:left w:w="100" w:type="dxa"/>
              <w:bottom w:w="100" w:type="dxa"/>
              <w:right w:w="100" w:type="dxa"/>
            </w:tcMar>
          </w:tcPr>
          <w:p w14:paraId="0138BB52"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Western toad</w:t>
            </w:r>
          </w:p>
        </w:tc>
        <w:tc>
          <w:tcPr>
            <w:tcW w:w="1980" w:type="dxa"/>
            <w:tcMar>
              <w:top w:w="100" w:type="dxa"/>
              <w:left w:w="100" w:type="dxa"/>
              <w:bottom w:w="100" w:type="dxa"/>
              <w:right w:w="100" w:type="dxa"/>
            </w:tcMar>
          </w:tcPr>
          <w:p w14:paraId="7876EA3D"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0</w:t>
            </w:r>
          </w:p>
        </w:tc>
        <w:tc>
          <w:tcPr>
            <w:tcW w:w="1335" w:type="dxa"/>
            <w:tcMar>
              <w:top w:w="100" w:type="dxa"/>
              <w:left w:w="100" w:type="dxa"/>
              <w:bottom w:w="100" w:type="dxa"/>
              <w:right w:w="100" w:type="dxa"/>
            </w:tcMar>
          </w:tcPr>
          <w:p w14:paraId="050521DF"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0</w:t>
            </w:r>
          </w:p>
        </w:tc>
        <w:tc>
          <w:tcPr>
            <w:tcW w:w="2685" w:type="dxa"/>
            <w:tcMar>
              <w:top w:w="100" w:type="dxa"/>
              <w:left w:w="100" w:type="dxa"/>
              <w:bottom w:w="100" w:type="dxa"/>
              <w:right w:w="100" w:type="dxa"/>
            </w:tcMar>
          </w:tcPr>
          <w:p w14:paraId="30F122D5"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2</w:t>
            </w:r>
          </w:p>
        </w:tc>
      </w:tr>
    </w:tbl>
    <w:p w14:paraId="6EA5F44D" w14:textId="77777777" w:rsidR="00540321" w:rsidRPr="003628C3" w:rsidRDefault="00540321">
      <w:pPr>
        <w:jc w:val="both"/>
        <w:rPr>
          <w:rFonts w:ascii="Corbel" w:eastAsia="Calibri" w:hAnsi="Corbel" w:cs="Calibri"/>
          <w:color w:val="auto"/>
          <w:sz w:val="24"/>
          <w:szCs w:val="24"/>
        </w:rPr>
      </w:pPr>
    </w:p>
    <w:p w14:paraId="6F9A20E9" w14:textId="77777777" w:rsidR="00540321" w:rsidRPr="003628C3" w:rsidRDefault="008B507A">
      <w:pPr>
        <w:jc w:val="both"/>
        <w:rPr>
          <w:rFonts w:ascii="Corbel" w:eastAsia="Calibri" w:hAnsi="Corbel" w:cs="Calibri"/>
          <w:b/>
          <w:color w:val="auto"/>
          <w:sz w:val="24"/>
          <w:szCs w:val="24"/>
        </w:rPr>
      </w:pPr>
      <w:r w:rsidRPr="003628C3">
        <w:rPr>
          <w:rFonts w:ascii="Corbel" w:eastAsia="Calibri" w:hAnsi="Corbel" w:cs="Calibri"/>
          <w:b/>
          <w:color w:val="auto"/>
          <w:sz w:val="24"/>
          <w:szCs w:val="24"/>
        </w:rPr>
        <w:t xml:space="preserve">Non-native species: </w:t>
      </w:r>
    </w:p>
    <w:p w14:paraId="06ED7D10" w14:textId="77777777" w:rsidR="00540321" w:rsidRPr="003628C3" w:rsidRDefault="008B507A">
      <w:pPr>
        <w:jc w:val="both"/>
        <w:rPr>
          <w:rFonts w:ascii="Corbel" w:eastAsia="Calibri" w:hAnsi="Corbel" w:cs="Calibri"/>
          <w:color w:val="auto"/>
          <w:sz w:val="24"/>
          <w:szCs w:val="24"/>
        </w:rPr>
      </w:pPr>
      <w:r w:rsidRPr="003628C3">
        <w:rPr>
          <w:rFonts w:ascii="Corbel" w:eastAsia="Calibri" w:hAnsi="Corbel" w:cs="Calibri"/>
          <w:color w:val="auto"/>
          <w:sz w:val="24"/>
          <w:szCs w:val="24"/>
        </w:rPr>
        <w:t>None observed.</w:t>
      </w:r>
    </w:p>
    <w:p w14:paraId="5FE39060" w14:textId="77777777" w:rsidR="00540321" w:rsidRPr="003628C3" w:rsidRDefault="00540321">
      <w:pPr>
        <w:jc w:val="both"/>
        <w:rPr>
          <w:rFonts w:ascii="Corbel" w:eastAsia="Calibri" w:hAnsi="Corbel" w:cs="Calibri"/>
          <w:color w:val="auto"/>
          <w:sz w:val="24"/>
          <w:szCs w:val="24"/>
        </w:rPr>
      </w:pPr>
    </w:p>
    <w:p w14:paraId="38268A3E" w14:textId="77777777" w:rsidR="00540321" w:rsidRPr="003628C3" w:rsidRDefault="008B507A">
      <w:pPr>
        <w:jc w:val="both"/>
        <w:rPr>
          <w:rFonts w:ascii="Corbel" w:eastAsia="Calibri" w:hAnsi="Corbel" w:cs="Calibri"/>
          <w:b/>
          <w:color w:val="auto"/>
          <w:sz w:val="24"/>
          <w:szCs w:val="24"/>
          <w:u w:val="single"/>
        </w:rPr>
      </w:pPr>
      <w:r w:rsidRPr="003628C3">
        <w:rPr>
          <w:rFonts w:ascii="Corbel" w:eastAsia="Calibri" w:hAnsi="Corbel" w:cs="Calibri"/>
          <w:b/>
          <w:color w:val="auto"/>
          <w:sz w:val="24"/>
          <w:szCs w:val="24"/>
        </w:rPr>
        <w:t>Recommendations:</w:t>
      </w:r>
      <w:r w:rsidRPr="003628C3">
        <w:rPr>
          <w:rFonts w:ascii="Corbel" w:eastAsia="Calibri" w:hAnsi="Corbel" w:cs="Calibri"/>
          <w:b/>
          <w:color w:val="auto"/>
          <w:sz w:val="24"/>
          <w:szCs w:val="24"/>
          <w:u w:val="single"/>
        </w:rPr>
        <w:t xml:space="preserve"> </w:t>
      </w:r>
    </w:p>
    <w:p w14:paraId="39923E6C" w14:textId="77777777" w:rsidR="00540321" w:rsidRPr="003628C3" w:rsidRDefault="008B507A">
      <w:pPr>
        <w:jc w:val="both"/>
        <w:rPr>
          <w:rFonts w:ascii="Corbel" w:eastAsia="Calibri" w:hAnsi="Corbel" w:cs="Calibri"/>
          <w:color w:val="auto"/>
          <w:sz w:val="24"/>
          <w:szCs w:val="24"/>
        </w:rPr>
      </w:pPr>
      <w:r w:rsidRPr="003628C3">
        <w:rPr>
          <w:rFonts w:ascii="Corbel" w:eastAsia="Calibri" w:hAnsi="Corbel" w:cs="Calibri"/>
          <w:color w:val="auto"/>
          <w:sz w:val="24"/>
          <w:szCs w:val="24"/>
        </w:rPr>
        <w:t xml:space="preserve">The spring pool should be checked periodically to ensure that it has water and to remove debris from the deeper portions where it accumulates.  A branch could also be placed in the pool to provide western toads a structure to wrap their egg strands around, which might encourage breeding.  </w:t>
      </w:r>
    </w:p>
    <w:p w14:paraId="3A717D2B" w14:textId="0ACCEC98" w:rsidR="0088251A" w:rsidRPr="003628C3" w:rsidRDefault="0088251A">
      <w:pPr>
        <w:rPr>
          <w:rFonts w:ascii="Corbel" w:eastAsia="Calibri" w:hAnsi="Corbel" w:cs="Calibri"/>
          <w:b/>
          <w:color w:val="auto"/>
          <w:sz w:val="24"/>
          <w:szCs w:val="24"/>
          <w:u w:val="single"/>
        </w:rPr>
      </w:pPr>
      <w:r w:rsidRPr="003628C3">
        <w:rPr>
          <w:rFonts w:ascii="Corbel" w:eastAsia="Calibri" w:hAnsi="Corbel" w:cs="Calibri"/>
          <w:b/>
          <w:color w:val="auto"/>
          <w:sz w:val="24"/>
          <w:szCs w:val="24"/>
          <w:u w:val="single"/>
        </w:rPr>
        <w:br w:type="page"/>
      </w:r>
    </w:p>
    <w:p w14:paraId="2EDB9C7C" w14:textId="77777777" w:rsidR="00540321" w:rsidRPr="003628C3" w:rsidRDefault="008B507A" w:rsidP="008B507A">
      <w:pPr>
        <w:pStyle w:val="Heading3"/>
        <w:rPr>
          <w:color w:val="auto"/>
        </w:rPr>
      </w:pPr>
      <w:bookmarkStart w:id="120" w:name="_Toc478055673"/>
      <w:r w:rsidRPr="003628C3">
        <w:rPr>
          <w:color w:val="auto"/>
        </w:rPr>
        <w:lastRenderedPageBreak/>
        <w:t>Site 11 - Tipton House Pond</w:t>
      </w:r>
      <w:bookmarkEnd w:id="120"/>
    </w:p>
    <w:p w14:paraId="3A0F0DED" w14:textId="77777777" w:rsidR="00540321" w:rsidRPr="003628C3" w:rsidRDefault="008B507A">
      <w:pPr>
        <w:jc w:val="both"/>
        <w:rPr>
          <w:rFonts w:ascii="Corbel" w:eastAsia="Calibri" w:hAnsi="Corbel" w:cs="Calibri"/>
          <w:b/>
          <w:color w:val="auto"/>
          <w:sz w:val="24"/>
          <w:szCs w:val="24"/>
        </w:rPr>
      </w:pPr>
      <w:r w:rsidRPr="003628C3">
        <w:rPr>
          <w:rFonts w:ascii="Corbel" w:hAnsi="Corbel"/>
          <w:noProof/>
          <w:color w:val="auto"/>
          <w:sz w:val="24"/>
          <w:szCs w:val="24"/>
        </w:rPr>
        <w:drawing>
          <wp:inline distT="114300" distB="114300" distL="114300" distR="114300" wp14:anchorId="00E9AB0E" wp14:editId="1F53E293">
            <wp:extent cx="2600325" cy="2038350"/>
            <wp:effectExtent l="0" t="0" r="0" b="0"/>
            <wp:docPr id="8"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35"/>
                    <a:srcRect t="13857" b="5992"/>
                    <a:stretch>
                      <a:fillRect/>
                    </a:stretch>
                  </pic:blipFill>
                  <pic:spPr>
                    <a:xfrm>
                      <a:off x="0" y="0"/>
                      <a:ext cx="2600325" cy="2038350"/>
                    </a:xfrm>
                    <a:prstGeom prst="rect">
                      <a:avLst/>
                    </a:prstGeom>
                    <a:ln/>
                  </pic:spPr>
                </pic:pic>
              </a:graphicData>
            </a:graphic>
          </wp:inline>
        </w:drawing>
      </w:r>
    </w:p>
    <w:p w14:paraId="6E95FE82" w14:textId="77777777" w:rsidR="00540321" w:rsidRPr="003628C3" w:rsidRDefault="008B507A">
      <w:pPr>
        <w:jc w:val="both"/>
        <w:rPr>
          <w:rFonts w:ascii="Corbel" w:eastAsia="Calibri" w:hAnsi="Corbel" w:cs="Calibri"/>
          <w:color w:val="auto"/>
          <w:sz w:val="24"/>
          <w:szCs w:val="24"/>
        </w:rPr>
      </w:pPr>
      <w:r w:rsidRPr="003628C3">
        <w:rPr>
          <w:rFonts w:ascii="Corbel" w:eastAsia="Calibri" w:hAnsi="Corbel" w:cs="Calibri"/>
          <w:color w:val="auto"/>
          <w:sz w:val="24"/>
          <w:szCs w:val="24"/>
        </w:rPr>
        <w:t xml:space="preserve">Pacific chorus frogs in the pond on the February 3, 2017 survey.  </w:t>
      </w:r>
    </w:p>
    <w:p w14:paraId="0B51B106" w14:textId="77777777" w:rsidR="00540321" w:rsidRPr="003628C3" w:rsidRDefault="00540321">
      <w:pPr>
        <w:jc w:val="both"/>
        <w:rPr>
          <w:rFonts w:ascii="Corbel" w:eastAsia="Calibri" w:hAnsi="Corbel" w:cs="Calibri"/>
          <w:color w:val="auto"/>
          <w:sz w:val="24"/>
          <w:szCs w:val="24"/>
        </w:rPr>
      </w:pPr>
    </w:p>
    <w:p w14:paraId="5800E6F4" w14:textId="77777777" w:rsidR="00540321" w:rsidRPr="003628C3" w:rsidRDefault="008B507A">
      <w:pPr>
        <w:jc w:val="both"/>
        <w:rPr>
          <w:rFonts w:ascii="Corbel" w:eastAsia="Calibri" w:hAnsi="Corbel" w:cs="Calibri"/>
          <w:b/>
          <w:color w:val="auto"/>
          <w:sz w:val="24"/>
          <w:szCs w:val="24"/>
        </w:rPr>
      </w:pPr>
      <w:r w:rsidRPr="003628C3">
        <w:rPr>
          <w:rFonts w:ascii="Corbel" w:eastAsia="Calibri" w:hAnsi="Corbel" w:cs="Calibri"/>
          <w:b/>
          <w:color w:val="auto"/>
          <w:sz w:val="24"/>
          <w:szCs w:val="24"/>
        </w:rPr>
        <w:t>Amphibian habitat suitability:</w:t>
      </w:r>
    </w:p>
    <w:p w14:paraId="35A90C30" w14:textId="77777777" w:rsidR="00540321" w:rsidRPr="003628C3" w:rsidRDefault="008B507A">
      <w:pPr>
        <w:jc w:val="both"/>
        <w:rPr>
          <w:rFonts w:ascii="Corbel" w:eastAsia="Calibri" w:hAnsi="Corbel" w:cs="Calibri"/>
          <w:color w:val="auto"/>
          <w:sz w:val="24"/>
          <w:szCs w:val="24"/>
        </w:rPr>
      </w:pPr>
      <w:r w:rsidRPr="003628C3">
        <w:rPr>
          <w:rFonts w:ascii="Corbel" w:eastAsia="Calibri" w:hAnsi="Corbel" w:cs="Calibri"/>
          <w:color w:val="auto"/>
          <w:sz w:val="24"/>
          <w:szCs w:val="24"/>
        </w:rPr>
        <w:t>The pond in front of Tipton House is artificial, with plastic substrate that has been placed in the ground. Its shape is irregular, and it measures approximately 2 meters by 1.5 meters at its widest points. It has a maximum depth of 22 centimeters. We conducted two day surveys and three night surveys at this site. We decided to include this site in our surveys after hearing a cacophony of Pacific chorus frogs calling at this site on February 3, 2017. On that evening, we observed 26 Pacific chorus frog adults, including 7 amplexing pairs. Two weeks later, we counted 26 Pacific chorus frog egg masses and a single adult male. On our final day survey, we observed more than 30 Pacific chorus frog egg masses, 30 tadpoles, and a single adult. This site appears to be excellent breeding habitat for Pacific chorus frogs.</w:t>
      </w:r>
    </w:p>
    <w:p w14:paraId="31455658" w14:textId="77777777" w:rsidR="00540321" w:rsidRPr="003628C3" w:rsidRDefault="00540321">
      <w:pPr>
        <w:jc w:val="both"/>
        <w:rPr>
          <w:rFonts w:ascii="Corbel" w:eastAsia="Calibri" w:hAnsi="Corbel" w:cs="Calibri"/>
          <w:color w:val="auto"/>
          <w:sz w:val="24"/>
          <w:szCs w:val="24"/>
        </w:rPr>
      </w:pPr>
    </w:p>
    <w:p w14:paraId="4C0E3DB1" w14:textId="77777777" w:rsidR="00540321" w:rsidRPr="003628C3" w:rsidRDefault="008B507A">
      <w:pPr>
        <w:jc w:val="both"/>
        <w:rPr>
          <w:rFonts w:ascii="Corbel" w:eastAsia="Calibri" w:hAnsi="Corbel" w:cs="Calibri"/>
          <w:b/>
          <w:color w:val="auto"/>
          <w:sz w:val="24"/>
          <w:szCs w:val="24"/>
        </w:rPr>
      </w:pPr>
      <w:r w:rsidRPr="003628C3">
        <w:rPr>
          <w:rFonts w:ascii="Corbel" w:eastAsia="Calibri" w:hAnsi="Corbel" w:cs="Calibri"/>
          <w:b/>
          <w:color w:val="auto"/>
          <w:sz w:val="24"/>
          <w:szCs w:val="24"/>
        </w:rPr>
        <w:t>Total amphibian observations at Tipton House Pond:</w:t>
      </w:r>
    </w:p>
    <w:p w14:paraId="59619354" w14:textId="77777777" w:rsidR="00540321" w:rsidRPr="003628C3" w:rsidRDefault="00540321">
      <w:pPr>
        <w:jc w:val="both"/>
        <w:rPr>
          <w:rFonts w:ascii="Corbel" w:eastAsia="Calibri" w:hAnsi="Corbel" w:cs="Calibri"/>
          <w:color w:val="auto"/>
          <w:sz w:val="24"/>
          <w:szCs w:val="24"/>
        </w:rPr>
      </w:pPr>
    </w:p>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5"/>
        <w:gridCol w:w="1680"/>
        <w:gridCol w:w="1260"/>
        <w:gridCol w:w="3405"/>
      </w:tblGrid>
      <w:tr w:rsidR="001F7469" w:rsidRPr="003628C3" w14:paraId="0E29E69D" w14:textId="77777777">
        <w:tc>
          <w:tcPr>
            <w:tcW w:w="3015" w:type="dxa"/>
            <w:tcMar>
              <w:top w:w="100" w:type="dxa"/>
              <w:left w:w="100" w:type="dxa"/>
              <w:bottom w:w="100" w:type="dxa"/>
              <w:right w:w="100" w:type="dxa"/>
            </w:tcMar>
          </w:tcPr>
          <w:p w14:paraId="0F5DEA2A" w14:textId="77777777" w:rsidR="00540321" w:rsidRPr="003628C3" w:rsidRDefault="008B507A">
            <w:pPr>
              <w:widowControl w:val="0"/>
              <w:spacing w:line="240" w:lineRule="auto"/>
              <w:rPr>
                <w:rFonts w:ascii="Corbel" w:eastAsia="Calibri" w:hAnsi="Corbel" w:cs="Calibri"/>
                <w:b/>
                <w:color w:val="auto"/>
                <w:sz w:val="24"/>
                <w:szCs w:val="24"/>
              </w:rPr>
            </w:pPr>
            <w:r w:rsidRPr="003628C3">
              <w:rPr>
                <w:rFonts w:ascii="Corbel" w:eastAsia="Calibri" w:hAnsi="Corbel" w:cs="Calibri"/>
                <w:b/>
                <w:color w:val="auto"/>
                <w:sz w:val="24"/>
                <w:szCs w:val="24"/>
              </w:rPr>
              <w:t>Species</w:t>
            </w:r>
          </w:p>
        </w:tc>
        <w:tc>
          <w:tcPr>
            <w:tcW w:w="1680" w:type="dxa"/>
            <w:tcMar>
              <w:top w:w="100" w:type="dxa"/>
              <w:left w:w="100" w:type="dxa"/>
              <w:bottom w:w="100" w:type="dxa"/>
              <w:right w:w="100" w:type="dxa"/>
            </w:tcMar>
          </w:tcPr>
          <w:p w14:paraId="20ED0F46" w14:textId="77777777" w:rsidR="00540321" w:rsidRPr="003628C3" w:rsidRDefault="008B507A">
            <w:pPr>
              <w:widowControl w:val="0"/>
              <w:spacing w:line="240" w:lineRule="auto"/>
              <w:rPr>
                <w:rFonts w:ascii="Corbel" w:eastAsia="Calibri" w:hAnsi="Corbel" w:cs="Calibri"/>
                <w:b/>
                <w:color w:val="auto"/>
                <w:sz w:val="24"/>
                <w:szCs w:val="24"/>
              </w:rPr>
            </w:pPr>
            <w:r w:rsidRPr="003628C3">
              <w:rPr>
                <w:rFonts w:ascii="Corbel" w:eastAsia="Calibri" w:hAnsi="Corbel" w:cs="Calibri"/>
                <w:b/>
                <w:color w:val="auto"/>
                <w:sz w:val="24"/>
                <w:szCs w:val="24"/>
              </w:rPr>
              <w:t>Egg masses</w:t>
            </w:r>
          </w:p>
        </w:tc>
        <w:tc>
          <w:tcPr>
            <w:tcW w:w="1260" w:type="dxa"/>
            <w:tcMar>
              <w:top w:w="100" w:type="dxa"/>
              <w:left w:w="100" w:type="dxa"/>
              <w:bottom w:w="100" w:type="dxa"/>
              <w:right w:w="100" w:type="dxa"/>
            </w:tcMar>
          </w:tcPr>
          <w:p w14:paraId="416FA4E1" w14:textId="77777777" w:rsidR="00540321" w:rsidRPr="003628C3" w:rsidRDefault="008B507A">
            <w:pPr>
              <w:widowControl w:val="0"/>
              <w:spacing w:line="240" w:lineRule="auto"/>
              <w:rPr>
                <w:rFonts w:ascii="Corbel" w:eastAsia="Calibri" w:hAnsi="Corbel" w:cs="Calibri"/>
                <w:b/>
                <w:color w:val="auto"/>
                <w:sz w:val="24"/>
                <w:szCs w:val="24"/>
              </w:rPr>
            </w:pPr>
            <w:r w:rsidRPr="003628C3">
              <w:rPr>
                <w:rFonts w:ascii="Corbel" w:eastAsia="Calibri" w:hAnsi="Corbel" w:cs="Calibri"/>
                <w:b/>
                <w:color w:val="auto"/>
                <w:sz w:val="24"/>
                <w:szCs w:val="24"/>
              </w:rPr>
              <w:t>tadpoles</w:t>
            </w:r>
          </w:p>
        </w:tc>
        <w:tc>
          <w:tcPr>
            <w:tcW w:w="3405" w:type="dxa"/>
            <w:tcMar>
              <w:top w:w="100" w:type="dxa"/>
              <w:left w:w="100" w:type="dxa"/>
              <w:bottom w:w="100" w:type="dxa"/>
              <w:right w:w="100" w:type="dxa"/>
            </w:tcMar>
          </w:tcPr>
          <w:p w14:paraId="73152B45" w14:textId="77777777" w:rsidR="00540321" w:rsidRPr="003628C3" w:rsidRDefault="008B507A">
            <w:pPr>
              <w:widowControl w:val="0"/>
              <w:spacing w:line="240" w:lineRule="auto"/>
              <w:rPr>
                <w:rFonts w:ascii="Corbel" w:eastAsia="Calibri" w:hAnsi="Corbel" w:cs="Calibri"/>
                <w:b/>
                <w:color w:val="auto"/>
                <w:sz w:val="24"/>
                <w:szCs w:val="24"/>
              </w:rPr>
            </w:pPr>
            <w:proofErr w:type="spellStart"/>
            <w:r w:rsidRPr="003628C3">
              <w:rPr>
                <w:rFonts w:ascii="Corbel" w:eastAsia="Calibri" w:hAnsi="Corbel" w:cs="Calibri"/>
                <w:b/>
                <w:color w:val="auto"/>
                <w:sz w:val="24"/>
                <w:szCs w:val="24"/>
              </w:rPr>
              <w:t>juv</w:t>
            </w:r>
            <w:proofErr w:type="spellEnd"/>
            <w:r w:rsidRPr="003628C3">
              <w:rPr>
                <w:rFonts w:ascii="Corbel" w:eastAsia="Calibri" w:hAnsi="Corbel" w:cs="Calibri"/>
                <w:b/>
                <w:color w:val="auto"/>
                <w:sz w:val="24"/>
                <w:szCs w:val="24"/>
              </w:rPr>
              <w:t>/adult</w:t>
            </w:r>
          </w:p>
        </w:tc>
      </w:tr>
      <w:tr w:rsidR="001F7469" w:rsidRPr="003628C3" w14:paraId="014A61D5" w14:textId="77777777">
        <w:tc>
          <w:tcPr>
            <w:tcW w:w="3015" w:type="dxa"/>
            <w:tcMar>
              <w:top w:w="100" w:type="dxa"/>
              <w:left w:w="100" w:type="dxa"/>
              <w:bottom w:w="100" w:type="dxa"/>
              <w:right w:w="100" w:type="dxa"/>
            </w:tcMar>
          </w:tcPr>
          <w:p w14:paraId="7880C1EA"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Pacific chorus frog</w:t>
            </w:r>
          </w:p>
        </w:tc>
        <w:tc>
          <w:tcPr>
            <w:tcW w:w="1680" w:type="dxa"/>
            <w:tcMar>
              <w:top w:w="100" w:type="dxa"/>
              <w:left w:w="100" w:type="dxa"/>
              <w:bottom w:w="100" w:type="dxa"/>
              <w:right w:w="100" w:type="dxa"/>
            </w:tcMar>
          </w:tcPr>
          <w:p w14:paraId="7E9C26A4"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&gt;50</w:t>
            </w:r>
          </w:p>
        </w:tc>
        <w:tc>
          <w:tcPr>
            <w:tcW w:w="1260" w:type="dxa"/>
            <w:tcMar>
              <w:top w:w="100" w:type="dxa"/>
              <w:left w:w="100" w:type="dxa"/>
              <w:bottom w:w="100" w:type="dxa"/>
              <w:right w:w="100" w:type="dxa"/>
            </w:tcMar>
          </w:tcPr>
          <w:p w14:paraId="47834C80" w14:textId="77777777" w:rsidR="00540321" w:rsidRPr="003628C3" w:rsidRDefault="008B507A">
            <w:pPr>
              <w:widowControl w:val="0"/>
              <w:spacing w:line="240" w:lineRule="auto"/>
              <w:rPr>
                <w:rFonts w:ascii="Corbel" w:eastAsia="Calibri" w:hAnsi="Corbel" w:cs="Calibri"/>
                <w:color w:val="auto"/>
                <w:sz w:val="24"/>
                <w:szCs w:val="24"/>
              </w:rPr>
            </w:pPr>
            <w:r w:rsidRPr="003628C3">
              <w:rPr>
                <w:rFonts w:ascii="Corbel" w:eastAsia="Calibri" w:hAnsi="Corbel" w:cs="Calibri"/>
                <w:color w:val="auto"/>
                <w:sz w:val="24"/>
                <w:szCs w:val="24"/>
              </w:rPr>
              <w:t>&gt;30</w:t>
            </w:r>
          </w:p>
        </w:tc>
        <w:tc>
          <w:tcPr>
            <w:tcW w:w="3405" w:type="dxa"/>
            <w:tcMar>
              <w:top w:w="100" w:type="dxa"/>
              <w:left w:w="100" w:type="dxa"/>
              <w:bottom w:w="100" w:type="dxa"/>
              <w:right w:w="100" w:type="dxa"/>
            </w:tcMar>
          </w:tcPr>
          <w:p w14:paraId="131AAC22" w14:textId="77777777" w:rsidR="00540321" w:rsidRPr="003628C3" w:rsidRDefault="008B507A">
            <w:pPr>
              <w:widowControl w:val="0"/>
              <w:spacing w:line="240" w:lineRule="auto"/>
              <w:rPr>
                <w:rFonts w:ascii="Corbel" w:eastAsia="Calibri" w:hAnsi="Corbel" w:cs="Calibri"/>
                <w:color w:val="auto"/>
                <w:sz w:val="24"/>
                <w:szCs w:val="24"/>
              </w:rPr>
            </w:pPr>
            <w:proofErr w:type="spellStart"/>
            <w:r w:rsidRPr="003628C3">
              <w:rPr>
                <w:rFonts w:ascii="Corbel" w:eastAsia="Calibri" w:hAnsi="Corbel" w:cs="Calibri"/>
                <w:color w:val="auto"/>
                <w:sz w:val="24"/>
                <w:szCs w:val="24"/>
              </w:rPr>
              <w:t>unk</w:t>
            </w:r>
            <w:proofErr w:type="spellEnd"/>
            <w:r w:rsidRPr="003628C3">
              <w:rPr>
                <w:rFonts w:ascii="Corbel" w:eastAsia="Calibri" w:hAnsi="Corbel" w:cs="Calibri"/>
                <w:color w:val="auto"/>
                <w:sz w:val="24"/>
                <w:szCs w:val="24"/>
              </w:rPr>
              <w:t xml:space="preserve"> (heard); 28 (observed)</w:t>
            </w:r>
          </w:p>
        </w:tc>
      </w:tr>
    </w:tbl>
    <w:p w14:paraId="1D97D4D0" w14:textId="77777777" w:rsidR="00540321" w:rsidRPr="003628C3" w:rsidRDefault="00540321">
      <w:pPr>
        <w:jc w:val="both"/>
        <w:rPr>
          <w:rFonts w:ascii="Corbel" w:eastAsia="Calibri" w:hAnsi="Corbel" w:cs="Calibri"/>
          <w:color w:val="auto"/>
          <w:sz w:val="24"/>
          <w:szCs w:val="24"/>
        </w:rPr>
      </w:pPr>
    </w:p>
    <w:p w14:paraId="64CBFE63" w14:textId="77777777" w:rsidR="00540321" w:rsidRPr="003628C3" w:rsidRDefault="008B507A">
      <w:pPr>
        <w:jc w:val="both"/>
        <w:rPr>
          <w:rFonts w:ascii="Corbel" w:eastAsia="Calibri" w:hAnsi="Corbel" w:cs="Calibri"/>
          <w:b/>
          <w:color w:val="auto"/>
          <w:sz w:val="24"/>
          <w:szCs w:val="24"/>
        </w:rPr>
      </w:pPr>
      <w:r w:rsidRPr="003628C3">
        <w:rPr>
          <w:rFonts w:ascii="Corbel" w:eastAsia="Calibri" w:hAnsi="Corbel" w:cs="Calibri"/>
          <w:b/>
          <w:color w:val="auto"/>
          <w:sz w:val="24"/>
          <w:szCs w:val="24"/>
        </w:rPr>
        <w:t xml:space="preserve">Non-native species: </w:t>
      </w:r>
    </w:p>
    <w:p w14:paraId="00EB049B" w14:textId="77777777" w:rsidR="00540321" w:rsidRPr="003628C3" w:rsidRDefault="008B507A">
      <w:pPr>
        <w:jc w:val="both"/>
        <w:rPr>
          <w:rFonts w:ascii="Corbel" w:eastAsia="Calibri" w:hAnsi="Corbel" w:cs="Calibri"/>
          <w:color w:val="auto"/>
          <w:sz w:val="24"/>
          <w:szCs w:val="24"/>
        </w:rPr>
      </w:pPr>
      <w:r w:rsidRPr="003628C3">
        <w:rPr>
          <w:rFonts w:ascii="Corbel" w:eastAsia="Calibri" w:hAnsi="Corbel" w:cs="Calibri"/>
          <w:color w:val="auto"/>
          <w:sz w:val="24"/>
          <w:szCs w:val="24"/>
        </w:rPr>
        <w:t>None observed, although a dead black rat was found in the pond on March 18, 2017. We removed it to avoid its fouling the pond water.</w:t>
      </w:r>
    </w:p>
    <w:p w14:paraId="531C6801" w14:textId="77777777" w:rsidR="00540321" w:rsidRPr="003628C3" w:rsidRDefault="00540321">
      <w:pPr>
        <w:jc w:val="both"/>
        <w:rPr>
          <w:rFonts w:ascii="Corbel" w:eastAsia="Calibri" w:hAnsi="Corbel" w:cs="Calibri"/>
          <w:color w:val="auto"/>
          <w:sz w:val="24"/>
          <w:szCs w:val="24"/>
        </w:rPr>
      </w:pPr>
    </w:p>
    <w:p w14:paraId="03CEC2F6" w14:textId="77777777" w:rsidR="00540321" w:rsidRPr="003628C3" w:rsidRDefault="008B507A">
      <w:pPr>
        <w:jc w:val="both"/>
        <w:rPr>
          <w:rFonts w:ascii="Corbel" w:eastAsia="Calibri" w:hAnsi="Corbel" w:cs="Calibri"/>
          <w:b/>
          <w:color w:val="auto"/>
          <w:sz w:val="24"/>
          <w:szCs w:val="24"/>
          <w:u w:val="single"/>
        </w:rPr>
      </w:pPr>
      <w:r w:rsidRPr="003628C3">
        <w:rPr>
          <w:rFonts w:ascii="Corbel" w:eastAsia="Calibri" w:hAnsi="Corbel" w:cs="Calibri"/>
          <w:b/>
          <w:color w:val="auto"/>
          <w:sz w:val="24"/>
          <w:szCs w:val="24"/>
        </w:rPr>
        <w:t>Recommendations:</w:t>
      </w:r>
      <w:r w:rsidRPr="003628C3">
        <w:rPr>
          <w:rFonts w:ascii="Corbel" w:eastAsia="Calibri" w:hAnsi="Corbel" w:cs="Calibri"/>
          <w:b/>
          <w:color w:val="auto"/>
          <w:sz w:val="24"/>
          <w:szCs w:val="24"/>
          <w:u w:val="single"/>
        </w:rPr>
        <w:t xml:space="preserve"> </w:t>
      </w:r>
    </w:p>
    <w:p w14:paraId="3A40F992" w14:textId="13A2B643" w:rsidR="0088251A" w:rsidRPr="003628C3" w:rsidRDefault="008B507A" w:rsidP="008B507A">
      <w:pPr>
        <w:jc w:val="both"/>
        <w:rPr>
          <w:rFonts w:ascii="Corbel" w:eastAsia="Calibri" w:hAnsi="Corbel" w:cs="Calibri"/>
          <w:b/>
          <w:color w:val="auto"/>
          <w:sz w:val="24"/>
          <w:szCs w:val="24"/>
          <w:u w:val="single"/>
        </w:rPr>
      </w:pPr>
      <w:r w:rsidRPr="003628C3">
        <w:rPr>
          <w:rFonts w:ascii="Corbel" w:eastAsia="Calibri" w:hAnsi="Corbel" w:cs="Calibri"/>
          <w:color w:val="auto"/>
          <w:sz w:val="24"/>
          <w:szCs w:val="24"/>
        </w:rPr>
        <w:t>We recommend keeping mosquitofish out of this pond, at least during the amphibian breeding season. This pond is small enough that it could be drained to remove the mosquitofish and refilled prior to the amphibian breeding season.</w:t>
      </w:r>
      <w:r w:rsidR="0088251A" w:rsidRPr="003628C3">
        <w:rPr>
          <w:rFonts w:ascii="Corbel" w:eastAsia="Calibri" w:hAnsi="Corbel" w:cs="Calibri"/>
          <w:b/>
          <w:color w:val="auto"/>
          <w:sz w:val="24"/>
          <w:szCs w:val="24"/>
          <w:u w:val="single"/>
        </w:rPr>
        <w:br w:type="page"/>
      </w:r>
    </w:p>
    <w:p w14:paraId="69B31FB1" w14:textId="77777777" w:rsidR="00540321" w:rsidRPr="003628C3" w:rsidRDefault="008B507A" w:rsidP="008B507A">
      <w:pPr>
        <w:pStyle w:val="Heading3"/>
        <w:rPr>
          <w:color w:val="auto"/>
        </w:rPr>
      </w:pPr>
      <w:bookmarkStart w:id="121" w:name="_Toc478055674"/>
      <w:r w:rsidRPr="003628C3">
        <w:rPr>
          <w:color w:val="auto"/>
        </w:rPr>
        <w:lastRenderedPageBreak/>
        <w:t>Site 12 - Vernal Pools</w:t>
      </w:r>
      <w:bookmarkEnd w:id="121"/>
    </w:p>
    <w:p w14:paraId="17D3B859" w14:textId="77777777" w:rsidR="00540321" w:rsidRPr="003628C3" w:rsidRDefault="008B507A">
      <w:pPr>
        <w:jc w:val="both"/>
        <w:rPr>
          <w:rFonts w:ascii="Corbel" w:eastAsia="Calibri" w:hAnsi="Corbel" w:cs="Calibri"/>
          <w:b/>
          <w:color w:val="auto"/>
          <w:sz w:val="24"/>
          <w:szCs w:val="24"/>
        </w:rPr>
      </w:pPr>
      <w:r w:rsidRPr="003628C3">
        <w:rPr>
          <w:rFonts w:ascii="Corbel" w:hAnsi="Corbel"/>
          <w:noProof/>
          <w:color w:val="auto"/>
          <w:sz w:val="24"/>
          <w:szCs w:val="24"/>
        </w:rPr>
        <w:drawing>
          <wp:inline distT="114300" distB="114300" distL="114300" distR="114300" wp14:anchorId="7027D481" wp14:editId="4310398F">
            <wp:extent cx="3048000" cy="2286000"/>
            <wp:effectExtent l="0" t="0" r="0" b="0"/>
            <wp:docPr id="7"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6"/>
                    <a:srcRect/>
                    <a:stretch>
                      <a:fillRect/>
                    </a:stretch>
                  </pic:blipFill>
                  <pic:spPr>
                    <a:xfrm>
                      <a:off x="0" y="0"/>
                      <a:ext cx="3048000" cy="2286000"/>
                    </a:xfrm>
                    <a:prstGeom prst="rect">
                      <a:avLst/>
                    </a:prstGeom>
                    <a:ln/>
                  </pic:spPr>
                </pic:pic>
              </a:graphicData>
            </a:graphic>
          </wp:inline>
        </w:drawing>
      </w:r>
    </w:p>
    <w:p w14:paraId="3053E927" w14:textId="77777777" w:rsidR="00540321" w:rsidRPr="003628C3" w:rsidRDefault="008B507A">
      <w:pPr>
        <w:jc w:val="both"/>
        <w:rPr>
          <w:rFonts w:ascii="Corbel" w:eastAsia="Calibri" w:hAnsi="Corbel" w:cs="Calibri"/>
          <w:color w:val="auto"/>
          <w:sz w:val="24"/>
          <w:szCs w:val="24"/>
        </w:rPr>
      </w:pPr>
      <w:r w:rsidRPr="003628C3">
        <w:rPr>
          <w:rFonts w:ascii="Corbel" w:eastAsia="Calibri" w:hAnsi="Corbel" w:cs="Calibri"/>
          <w:color w:val="auto"/>
          <w:sz w:val="24"/>
          <w:szCs w:val="24"/>
        </w:rPr>
        <w:t>Vernal Pools site on the February 2, 2017 survey.</w:t>
      </w:r>
    </w:p>
    <w:p w14:paraId="1E244733" w14:textId="77777777" w:rsidR="00540321" w:rsidRPr="003628C3" w:rsidRDefault="00540321">
      <w:pPr>
        <w:jc w:val="both"/>
        <w:rPr>
          <w:rFonts w:ascii="Corbel" w:eastAsia="Calibri" w:hAnsi="Corbel" w:cs="Calibri"/>
          <w:b/>
          <w:color w:val="auto"/>
          <w:sz w:val="24"/>
          <w:szCs w:val="24"/>
        </w:rPr>
      </w:pPr>
    </w:p>
    <w:p w14:paraId="70CC34AF" w14:textId="77777777" w:rsidR="00540321" w:rsidRPr="003628C3" w:rsidRDefault="008B507A">
      <w:pPr>
        <w:jc w:val="both"/>
        <w:rPr>
          <w:rFonts w:ascii="Corbel" w:eastAsia="Calibri" w:hAnsi="Corbel" w:cs="Calibri"/>
          <w:b/>
          <w:color w:val="auto"/>
          <w:sz w:val="24"/>
          <w:szCs w:val="24"/>
        </w:rPr>
      </w:pPr>
      <w:r w:rsidRPr="003628C3">
        <w:rPr>
          <w:rFonts w:ascii="Corbel" w:eastAsia="Calibri" w:hAnsi="Corbel" w:cs="Calibri"/>
          <w:b/>
          <w:color w:val="auto"/>
          <w:sz w:val="24"/>
          <w:szCs w:val="24"/>
        </w:rPr>
        <w:t>Amphibian habitat suitability:</w:t>
      </w:r>
    </w:p>
    <w:p w14:paraId="650E1083" w14:textId="77777777" w:rsidR="00540321" w:rsidRPr="003628C3" w:rsidRDefault="008B507A">
      <w:pPr>
        <w:jc w:val="both"/>
        <w:rPr>
          <w:rFonts w:ascii="Corbel" w:eastAsia="Calibri" w:hAnsi="Corbel" w:cs="Calibri"/>
          <w:color w:val="auto"/>
          <w:sz w:val="24"/>
          <w:szCs w:val="24"/>
        </w:rPr>
      </w:pPr>
      <w:r w:rsidRPr="003628C3">
        <w:rPr>
          <w:rFonts w:ascii="Corbel" w:eastAsia="Calibri" w:hAnsi="Corbel" w:cs="Calibri"/>
          <w:color w:val="auto"/>
          <w:sz w:val="24"/>
          <w:szCs w:val="24"/>
        </w:rPr>
        <w:t>The Vernal Pools site is in an open, grassy area on a neighboring property. We conducted 3 day surveys and 2 night surveys at this site between February 3 and March 17, 2017. One of the pools was just starting to fill on January 20, but on February 3 it had gone dry, with the mud at the bottom just beginning to crack. On February 18, it held water, measuring approximately 6 meters by 5.5 meters, with a maximum depth of 3.8 centimeters. On our March 17 survey, the pond had gone dry again, and appeared to have been recently graded. This grading could crush amphibians in underground burrows at the site. We observed no amphibians during our surveys at this site, but it did not hold water long enough to attract successful breeding.</w:t>
      </w:r>
    </w:p>
    <w:p w14:paraId="679C6401" w14:textId="77777777" w:rsidR="00540321" w:rsidRPr="003628C3" w:rsidRDefault="00540321">
      <w:pPr>
        <w:jc w:val="both"/>
        <w:rPr>
          <w:rFonts w:ascii="Corbel" w:eastAsia="Calibri" w:hAnsi="Corbel" w:cs="Calibri"/>
          <w:color w:val="auto"/>
          <w:sz w:val="24"/>
          <w:szCs w:val="24"/>
        </w:rPr>
      </w:pPr>
    </w:p>
    <w:p w14:paraId="75B56236" w14:textId="77777777" w:rsidR="00540321" w:rsidRPr="003628C3" w:rsidRDefault="008B507A">
      <w:pPr>
        <w:jc w:val="both"/>
        <w:rPr>
          <w:rFonts w:ascii="Corbel" w:eastAsia="Calibri" w:hAnsi="Corbel" w:cs="Calibri"/>
          <w:b/>
          <w:color w:val="auto"/>
          <w:sz w:val="24"/>
          <w:szCs w:val="24"/>
        </w:rPr>
      </w:pPr>
      <w:r w:rsidRPr="003628C3">
        <w:rPr>
          <w:rFonts w:ascii="Corbel" w:eastAsia="Calibri" w:hAnsi="Corbel" w:cs="Calibri"/>
          <w:b/>
          <w:color w:val="auto"/>
          <w:sz w:val="24"/>
          <w:szCs w:val="24"/>
        </w:rPr>
        <w:t xml:space="preserve">Non-native species: </w:t>
      </w:r>
    </w:p>
    <w:p w14:paraId="4A85A861" w14:textId="77777777" w:rsidR="00540321" w:rsidRPr="003628C3" w:rsidRDefault="008B507A">
      <w:pPr>
        <w:jc w:val="both"/>
        <w:rPr>
          <w:rFonts w:ascii="Corbel" w:eastAsia="Calibri" w:hAnsi="Corbel" w:cs="Calibri"/>
          <w:color w:val="auto"/>
          <w:sz w:val="24"/>
          <w:szCs w:val="24"/>
        </w:rPr>
      </w:pPr>
      <w:r w:rsidRPr="003628C3">
        <w:rPr>
          <w:rFonts w:ascii="Corbel" w:eastAsia="Calibri" w:hAnsi="Corbel" w:cs="Calibri"/>
          <w:color w:val="auto"/>
          <w:sz w:val="24"/>
          <w:szCs w:val="24"/>
        </w:rPr>
        <w:t>None observed.</w:t>
      </w:r>
    </w:p>
    <w:p w14:paraId="04996756" w14:textId="77777777" w:rsidR="00540321" w:rsidRPr="003628C3" w:rsidRDefault="00540321">
      <w:pPr>
        <w:jc w:val="both"/>
        <w:rPr>
          <w:rFonts w:ascii="Corbel" w:eastAsia="Calibri" w:hAnsi="Corbel" w:cs="Calibri"/>
          <w:color w:val="auto"/>
          <w:sz w:val="24"/>
          <w:szCs w:val="24"/>
        </w:rPr>
      </w:pPr>
    </w:p>
    <w:p w14:paraId="0C1DF668" w14:textId="77777777" w:rsidR="00540321" w:rsidRPr="003628C3" w:rsidRDefault="008B507A">
      <w:pPr>
        <w:jc w:val="both"/>
        <w:rPr>
          <w:rFonts w:ascii="Corbel" w:eastAsia="Calibri" w:hAnsi="Corbel" w:cs="Calibri"/>
          <w:b/>
          <w:color w:val="auto"/>
          <w:sz w:val="24"/>
          <w:szCs w:val="24"/>
          <w:u w:val="single"/>
        </w:rPr>
      </w:pPr>
      <w:r w:rsidRPr="003628C3">
        <w:rPr>
          <w:rFonts w:ascii="Corbel" w:eastAsia="Calibri" w:hAnsi="Corbel" w:cs="Calibri"/>
          <w:b/>
          <w:color w:val="auto"/>
          <w:sz w:val="24"/>
          <w:szCs w:val="24"/>
        </w:rPr>
        <w:t>Recommendations:</w:t>
      </w:r>
      <w:r w:rsidRPr="003628C3">
        <w:rPr>
          <w:rFonts w:ascii="Corbel" w:eastAsia="Calibri" w:hAnsi="Corbel" w:cs="Calibri"/>
          <w:b/>
          <w:color w:val="auto"/>
          <w:sz w:val="24"/>
          <w:szCs w:val="24"/>
          <w:u w:val="single"/>
        </w:rPr>
        <w:t xml:space="preserve"> </w:t>
      </w:r>
    </w:p>
    <w:p w14:paraId="04ABB9AC" w14:textId="1B19C89E" w:rsidR="00540321" w:rsidRPr="0088251A" w:rsidRDefault="008B507A" w:rsidP="0088251A">
      <w:pPr>
        <w:jc w:val="both"/>
        <w:rPr>
          <w:rFonts w:ascii="Corbel" w:eastAsia="Calibri" w:hAnsi="Corbel" w:cs="Calibri"/>
          <w:color w:val="auto"/>
          <w:sz w:val="24"/>
          <w:szCs w:val="24"/>
        </w:rPr>
      </w:pPr>
      <w:r w:rsidRPr="003628C3">
        <w:rPr>
          <w:rFonts w:ascii="Corbel" w:eastAsia="Calibri" w:hAnsi="Corbel" w:cs="Calibri"/>
          <w:color w:val="auto"/>
          <w:sz w:val="24"/>
          <w:szCs w:val="24"/>
        </w:rPr>
        <w:t xml:space="preserve">Since the grassland was graded this season, the pools may no longer have the ability to hold water long enough to support amphibian breeding. We recommend restoring the pools by </w:t>
      </w:r>
      <w:proofErr w:type="spellStart"/>
      <w:r w:rsidRPr="003628C3">
        <w:rPr>
          <w:rFonts w:ascii="Corbel" w:eastAsia="Calibri" w:hAnsi="Corbel" w:cs="Calibri"/>
          <w:color w:val="auto"/>
          <w:sz w:val="24"/>
          <w:szCs w:val="24"/>
        </w:rPr>
        <w:t>recontouring</w:t>
      </w:r>
      <w:proofErr w:type="spellEnd"/>
      <w:r w:rsidRPr="003628C3">
        <w:rPr>
          <w:rFonts w:ascii="Corbel" w:eastAsia="Calibri" w:hAnsi="Corbel" w:cs="Calibri"/>
          <w:color w:val="auto"/>
          <w:sz w:val="24"/>
          <w:szCs w:val="24"/>
        </w:rPr>
        <w:t xml:space="preserve"> and possibly relining them so that they can hold adequate water again.</w:t>
      </w:r>
    </w:p>
    <w:sectPr w:rsidR="00540321" w:rsidRPr="0088251A" w:rsidSect="005C3CE7">
      <w:footerReference w:type="default" r:id="rId37"/>
      <w:footerReference w:type="first" r:id="rId38"/>
      <w:pgSz w:w="12240" w:h="15840"/>
      <w:pgMar w:top="1440" w:right="1440" w:bottom="1440" w:left="1440" w:header="0" w:footer="720" w:gutter="0"/>
      <w:pgNumType w:start="1"/>
      <w:cols w:space="720"/>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621D7B2" w14:textId="77777777" w:rsidR="00613F60" w:rsidRDefault="00613F60">
      <w:pPr>
        <w:spacing w:line="240" w:lineRule="auto"/>
      </w:pPr>
      <w:r>
        <w:separator/>
      </w:r>
    </w:p>
  </w:endnote>
  <w:endnote w:type="continuationSeparator" w:id="0">
    <w:p w14:paraId="26688031" w14:textId="77777777" w:rsidR="00613F60" w:rsidRDefault="00613F6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Calibri Light">
    <w:panose1 w:val="020F0302020204030204"/>
    <w:charset w:val="00"/>
    <w:family w:val="auto"/>
    <w:pitch w:val="variable"/>
    <w:sig w:usb0="A00002EF" w:usb1="4000207B" w:usb2="00000000" w:usb3="00000000" w:csb0="0000009F" w:csb1="00000000"/>
  </w:font>
  <w:font w:name="Corbel">
    <w:panose1 w:val="020B0503020204020204"/>
    <w:charset w:val="00"/>
    <w:family w:val="auto"/>
    <w:pitch w:val="variable"/>
    <w:sig w:usb0="A00002EF" w:usb1="4000A44B" w:usb2="00000000" w:usb3="00000000" w:csb0="0000019F" w:csb1="00000000"/>
  </w:font>
  <w:font w:name="Lucida Grande">
    <w:panose1 w:val="020B0600040502020204"/>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54A5B0" w14:textId="77777777" w:rsidR="00613F60" w:rsidRDefault="00613F60" w:rsidP="005C3CE7">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391C58E" w14:textId="77777777" w:rsidR="00613F60" w:rsidRDefault="00613F60" w:rsidP="001F7469">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A62B34" w14:textId="71863E04" w:rsidR="00613F60" w:rsidRDefault="00613F60" w:rsidP="00715FFE">
    <w:pPr>
      <w:pStyle w:val="Footer"/>
      <w:jc w:val="center"/>
    </w:pPr>
    <w:r>
      <w:t>ii</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4FFFFF" w14:textId="6D9E64AC" w:rsidR="00613F60" w:rsidRDefault="00613F60" w:rsidP="00715FFE">
    <w:pPr>
      <w:pStyle w:val="Footer"/>
      <w:framePr w:wrap="none" w:vAnchor="text" w:hAnchor="page" w:x="6102" w:yAlign="inside"/>
      <w:rPr>
        <w:rStyle w:val="PageNumber"/>
      </w:rPr>
    </w:pPr>
    <w:proofErr w:type="spellStart"/>
    <w:r>
      <w:rPr>
        <w:rStyle w:val="PageNumber"/>
      </w:rPr>
      <w:t>i</w:t>
    </w:r>
    <w:proofErr w:type="spellEnd"/>
  </w:p>
  <w:p w14:paraId="63350B9D" w14:textId="77777777" w:rsidR="00613F60" w:rsidRDefault="00613F60">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2B9822" w14:textId="77777777" w:rsidR="00613F60" w:rsidRDefault="00613F60" w:rsidP="008B507A">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B36C7">
      <w:rPr>
        <w:rStyle w:val="PageNumber"/>
        <w:noProof/>
      </w:rPr>
      <w:t>18</w:t>
    </w:r>
    <w:r>
      <w:rPr>
        <w:rStyle w:val="PageNumber"/>
      </w:rPr>
      <w:fldChar w:fldCharType="end"/>
    </w:r>
  </w:p>
  <w:p w14:paraId="49A506FC" w14:textId="765D3430" w:rsidR="00613F60" w:rsidRDefault="00613F60">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9E3979" w14:textId="77777777" w:rsidR="00613F60" w:rsidRDefault="00613F60" w:rsidP="008B507A">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0D0FC2C8" w14:textId="77777777" w:rsidR="00613F60" w:rsidRDefault="00613F6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167D4F7" w14:textId="77777777" w:rsidR="00613F60" w:rsidRDefault="00613F60">
      <w:pPr>
        <w:spacing w:line="240" w:lineRule="auto"/>
      </w:pPr>
      <w:r>
        <w:separator/>
      </w:r>
    </w:p>
  </w:footnote>
  <w:footnote w:type="continuationSeparator" w:id="0">
    <w:p w14:paraId="7F90814C" w14:textId="77777777" w:rsidR="00613F60" w:rsidRDefault="00613F60">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ECF570" w14:textId="77777777" w:rsidR="00613F60" w:rsidRDefault="00613F60">
    <w:pPr>
      <w:jc w:val="center"/>
      <w:rPr>
        <w:rFonts w:ascii="Calibri" w:eastAsia="Calibri" w:hAnsi="Calibri" w:cs="Calibri"/>
        <w:b/>
        <w:u w:val="single"/>
      </w:rPr>
    </w:pPr>
  </w:p>
  <w:p w14:paraId="0690B969" w14:textId="77777777" w:rsidR="00613F60" w:rsidRDefault="00613F60">
    <w:pPr>
      <w:jc w:val="center"/>
      <w:rPr>
        <w:rFonts w:ascii="Calibri" w:eastAsia="Calibri" w:hAnsi="Calibri" w:cs="Calibri"/>
        <w:b/>
        <w:u w:val="single"/>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6512138"/>
    <w:multiLevelType w:val="multilevel"/>
    <w:tmpl w:val="24983EC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5FDD73EF"/>
    <w:multiLevelType w:val="multilevel"/>
    <w:tmpl w:val="CE74E47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7CC42CE9"/>
    <w:multiLevelType w:val="multilevel"/>
    <w:tmpl w:val="3B1E437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1"/>
  <w:proofState w:spelling="clean" w:grammar="clean"/>
  <w:trackRevisions/>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
  <w:rsids>
    <w:rsidRoot w:val="00540321"/>
    <w:rsid w:val="001F7469"/>
    <w:rsid w:val="00280CA7"/>
    <w:rsid w:val="0034697C"/>
    <w:rsid w:val="003628C3"/>
    <w:rsid w:val="0053642D"/>
    <w:rsid w:val="00540321"/>
    <w:rsid w:val="005C3CE7"/>
    <w:rsid w:val="00613F60"/>
    <w:rsid w:val="006B36C7"/>
    <w:rsid w:val="00715FFE"/>
    <w:rsid w:val="0088251A"/>
    <w:rsid w:val="008B507A"/>
    <w:rsid w:val="008E74EF"/>
    <w:rsid w:val="0093163E"/>
    <w:rsid w:val="00BA537E"/>
    <w:rsid w:val="00CB518F"/>
    <w:rsid w:val="00FD08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DEE78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08" w:type="dxa"/>
        <w:bottom w:w="0" w:type="dxa"/>
        <w:right w:w="108" w:type="dxa"/>
      </w:tblCellMar>
    </w:tblPr>
  </w:style>
  <w:style w:type="table" w:customStyle="1" w:styleId="a4">
    <w:basedOn w:val="TableNormal"/>
    <w:tblPr>
      <w:tblStyleRowBandSize w:val="1"/>
      <w:tblStyleColBandSize w:val="1"/>
      <w:tblInd w:w="0" w:type="dxa"/>
      <w:tblCellMar>
        <w:top w:w="0" w:type="dxa"/>
        <w:left w:w="108" w:type="dxa"/>
        <w:bottom w:w="0" w:type="dxa"/>
        <w:right w:w="108" w:type="dxa"/>
      </w:tblCellMar>
    </w:tblPr>
  </w:style>
  <w:style w:type="table" w:customStyle="1" w:styleId="a5">
    <w:basedOn w:val="TableNormal"/>
    <w:tblPr>
      <w:tblStyleRowBandSize w:val="1"/>
      <w:tblStyleColBandSize w:val="1"/>
      <w:tblInd w:w="0" w:type="dxa"/>
      <w:tblCellMar>
        <w:top w:w="0" w:type="dxa"/>
        <w:left w:w="108" w:type="dxa"/>
        <w:bottom w:w="0" w:type="dxa"/>
        <w:right w:w="108" w:type="dxa"/>
      </w:tblCellMar>
    </w:tblPr>
  </w:style>
  <w:style w:type="table" w:customStyle="1" w:styleId="a6">
    <w:basedOn w:val="TableNormal"/>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table" w:customStyle="1" w:styleId="a8">
    <w:basedOn w:val="TableNormal"/>
    <w:tblPr>
      <w:tblStyleRowBandSize w:val="1"/>
      <w:tblStyleColBandSize w:val="1"/>
      <w:tblInd w:w="0" w:type="dxa"/>
      <w:tblCellMar>
        <w:top w:w="0" w:type="dxa"/>
        <w:left w:w="108" w:type="dxa"/>
        <w:bottom w:w="0" w:type="dxa"/>
        <w:right w:w="108" w:type="dxa"/>
      </w:tblCellMar>
    </w:tblPr>
  </w:style>
  <w:style w:type="table" w:customStyle="1" w:styleId="a9">
    <w:basedOn w:val="TableNormal"/>
    <w:tblPr>
      <w:tblStyleRowBandSize w:val="1"/>
      <w:tblStyleColBandSize w:val="1"/>
      <w:tblInd w:w="0" w:type="dxa"/>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280CA7"/>
    <w:pPr>
      <w:spacing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280CA7"/>
    <w:rPr>
      <w:rFonts w:ascii="Times New Roman" w:hAnsi="Times New Roman" w:cs="Times New Roman"/>
      <w:sz w:val="24"/>
      <w:szCs w:val="24"/>
    </w:rPr>
  </w:style>
  <w:style w:type="paragraph" w:styleId="NoSpacing">
    <w:name w:val="No Spacing"/>
    <w:link w:val="NoSpacingChar"/>
    <w:uiPriority w:val="1"/>
    <w:qFormat/>
    <w:rsid w:val="00280CA7"/>
    <w:pPr>
      <w:spacing w:line="240" w:lineRule="auto"/>
    </w:pPr>
    <w:rPr>
      <w:rFonts w:asciiTheme="minorHAnsi" w:eastAsiaTheme="minorEastAsia" w:hAnsiTheme="minorHAnsi" w:cstheme="minorBidi"/>
      <w:color w:val="auto"/>
      <w:lang w:eastAsia="zh-CN"/>
    </w:rPr>
  </w:style>
  <w:style w:type="character" w:customStyle="1" w:styleId="NoSpacingChar">
    <w:name w:val="No Spacing Char"/>
    <w:basedOn w:val="DefaultParagraphFont"/>
    <w:link w:val="NoSpacing"/>
    <w:uiPriority w:val="1"/>
    <w:rsid w:val="00280CA7"/>
    <w:rPr>
      <w:rFonts w:asciiTheme="minorHAnsi" w:eastAsiaTheme="minorEastAsia" w:hAnsiTheme="minorHAnsi" w:cstheme="minorBidi"/>
      <w:color w:val="auto"/>
      <w:lang w:eastAsia="zh-CN"/>
    </w:rPr>
  </w:style>
  <w:style w:type="paragraph" w:styleId="Header">
    <w:name w:val="header"/>
    <w:basedOn w:val="Normal"/>
    <w:link w:val="HeaderChar"/>
    <w:uiPriority w:val="99"/>
    <w:unhideWhenUsed/>
    <w:rsid w:val="00280CA7"/>
    <w:pPr>
      <w:tabs>
        <w:tab w:val="center" w:pos="4680"/>
        <w:tab w:val="right" w:pos="9360"/>
      </w:tabs>
      <w:spacing w:line="240" w:lineRule="auto"/>
    </w:pPr>
  </w:style>
  <w:style w:type="character" w:customStyle="1" w:styleId="HeaderChar">
    <w:name w:val="Header Char"/>
    <w:basedOn w:val="DefaultParagraphFont"/>
    <w:link w:val="Header"/>
    <w:uiPriority w:val="99"/>
    <w:rsid w:val="00280CA7"/>
  </w:style>
  <w:style w:type="paragraph" w:styleId="Footer">
    <w:name w:val="footer"/>
    <w:basedOn w:val="Normal"/>
    <w:link w:val="FooterChar"/>
    <w:uiPriority w:val="99"/>
    <w:unhideWhenUsed/>
    <w:rsid w:val="00280CA7"/>
    <w:pPr>
      <w:tabs>
        <w:tab w:val="center" w:pos="4680"/>
        <w:tab w:val="right" w:pos="9360"/>
      </w:tabs>
      <w:spacing w:line="240" w:lineRule="auto"/>
    </w:pPr>
  </w:style>
  <w:style w:type="character" w:customStyle="1" w:styleId="FooterChar">
    <w:name w:val="Footer Char"/>
    <w:basedOn w:val="DefaultParagraphFont"/>
    <w:link w:val="Footer"/>
    <w:uiPriority w:val="99"/>
    <w:rsid w:val="00280CA7"/>
  </w:style>
  <w:style w:type="paragraph" w:styleId="Revision">
    <w:name w:val="Revision"/>
    <w:hidden/>
    <w:uiPriority w:val="99"/>
    <w:semiHidden/>
    <w:rsid w:val="001F7469"/>
    <w:pPr>
      <w:spacing w:line="240" w:lineRule="auto"/>
    </w:pPr>
  </w:style>
  <w:style w:type="character" w:styleId="PageNumber">
    <w:name w:val="page number"/>
    <w:basedOn w:val="DefaultParagraphFont"/>
    <w:uiPriority w:val="99"/>
    <w:semiHidden/>
    <w:unhideWhenUsed/>
    <w:rsid w:val="001F7469"/>
  </w:style>
  <w:style w:type="character" w:styleId="Hyperlink">
    <w:name w:val="Hyperlink"/>
    <w:basedOn w:val="DefaultParagraphFont"/>
    <w:uiPriority w:val="99"/>
    <w:unhideWhenUsed/>
    <w:rsid w:val="005C3CE7"/>
    <w:rPr>
      <w:color w:val="0563C1" w:themeColor="hyperlink"/>
      <w:u w:val="single"/>
    </w:rPr>
  </w:style>
  <w:style w:type="paragraph" w:styleId="TOCHeading">
    <w:name w:val="TOC Heading"/>
    <w:basedOn w:val="Heading1"/>
    <w:next w:val="Normal"/>
    <w:uiPriority w:val="39"/>
    <w:unhideWhenUsed/>
    <w:qFormat/>
    <w:rsid w:val="0034697C"/>
    <w:pPr>
      <w:spacing w:before="480" w:after="0"/>
      <w:contextualSpacing w:val="0"/>
      <w:outlineLvl w:val="9"/>
    </w:pPr>
    <w:rPr>
      <w:rFonts w:asciiTheme="majorHAnsi" w:eastAsiaTheme="majorEastAsia" w:hAnsiTheme="majorHAnsi" w:cstheme="majorBidi"/>
      <w:b/>
      <w:bCs/>
      <w:color w:val="2F5496" w:themeColor="accent1" w:themeShade="BF"/>
      <w:sz w:val="28"/>
      <w:szCs w:val="28"/>
    </w:rPr>
  </w:style>
  <w:style w:type="paragraph" w:styleId="TOC2">
    <w:name w:val="toc 2"/>
    <w:basedOn w:val="Normal"/>
    <w:next w:val="Normal"/>
    <w:autoRedefine/>
    <w:uiPriority w:val="39"/>
    <w:unhideWhenUsed/>
    <w:rsid w:val="0034697C"/>
    <w:pPr>
      <w:ind w:left="220"/>
    </w:pPr>
    <w:rPr>
      <w:rFonts w:asciiTheme="minorHAnsi" w:hAnsiTheme="minorHAnsi"/>
      <w:smallCaps/>
    </w:rPr>
  </w:style>
  <w:style w:type="paragraph" w:styleId="TOC3">
    <w:name w:val="toc 3"/>
    <w:basedOn w:val="Normal"/>
    <w:next w:val="Normal"/>
    <w:autoRedefine/>
    <w:uiPriority w:val="39"/>
    <w:unhideWhenUsed/>
    <w:rsid w:val="0034697C"/>
    <w:pPr>
      <w:ind w:left="440"/>
    </w:pPr>
    <w:rPr>
      <w:rFonts w:asciiTheme="minorHAnsi" w:hAnsiTheme="minorHAnsi"/>
      <w:i/>
      <w:iCs/>
    </w:rPr>
  </w:style>
  <w:style w:type="paragraph" w:styleId="TOC1">
    <w:name w:val="toc 1"/>
    <w:basedOn w:val="Normal"/>
    <w:next w:val="Normal"/>
    <w:autoRedefine/>
    <w:uiPriority w:val="39"/>
    <w:unhideWhenUsed/>
    <w:rsid w:val="003628C3"/>
    <w:pPr>
      <w:spacing w:before="120"/>
    </w:pPr>
    <w:rPr>
      <w:rFonts w:ascii="Corbel" w:hAnsi="Corbel"/>
      <w:b/>
      <w:bCs/>
      <w:caps/>
      <w:sz w:val="24"/>
    </w:rPr>
  </w:style>
  <w:style w:type="paragraph" w:styleId="TOC4">
    <w:name w:val="toc 4"/>
    <w:basedOn w:val="Normal"/>
    <w:next w:val="Normal"/>
    <w:autoRedefine/>
    <w:uiPriority w:val="39"/>
    <w:unhideWhenUsed/>
    <w:rsid w:val="0034697C"/>
    <w:pPr>
      <w:ind w:left="660"/>
    </w:pPr>
    <w:rPr>
      <w:rFonts w:asciiTheme="minorHAnsi" w:hAnsiTheme="minorHAnsi"/>
      <w:sz w:val="18"/>
      <w:szCs w:val="18"/>
    </w:rPr>
  </w:style>
  <w:style w:type="paragraph" w:styleId="TOC5">
    <w:name w:val="toc 5"/>
    <w:basedOn w:val="Normal"/>
    <w:next w:val="Normal"/>
    <w:autoRedefine/>
    <w:uiPriority w:val="39"/>
    <w:unhideWhenUsed/>
    <w:rsid w:val="0034697C"/>
    <w:pPr>
      <w:ind w:left="880"/>
    </w:pPr>
    <w:rPr>
      <w:rFonts w:asciiTheme="minorHAnsi" w:hAnsiTheme="minorHAnsi"/>
      <w:sz w:val="18"/>
      <w:szCs w:val="18"/>
    </w:rPr>
  </w:style>
  <w:style w:type="paragraph" w:styleId="TOC6">
    <w:name w:val="toc 6"/>
    <w:basedOn w:val="Normal"/>
    <w:next w:val="Normal"/>
    <w:autoRedefine/>
    <w:uiPriority w:val="39"/>
    <w:unhideWhenUsed/>
    <w:rsid w:val="0034697C"/>
    <w:pPr>
      <w:ind w:left="1100"/>
    </w:pPr>
    <w:rPr>
      <w:rFonts w:asciiTheme="minorHAnsi" w:hAnsiTheme="minorHAnsi"/>
      <w:sz w:val="18"/>
      <w:szCs w:val="18"/>
    </w:rPr>
  </w:style>
  <w:style w:type="paragraph" w:styleId="TOC7">
    <w:name w:val="toc 7"/>
    <w:basedOn w:val="Normal"/>
    <w:next w:val="Normal"/>
    <w:autoRedefine/>
    <w:uiPriority w:val="39"/>
    <w:unhideWhenUsed/>
    <w:rsid w:val="0034697C"/>
    <w:pPr>
      <w:ind w:left="1320"/>
    </w:pPr>
    <w:rPr>
      <w:rFonts w:asciiTheme="minorHAnsi" w:hAnsiTheme="minorHAnsi"/>
      <w:sz w:val="18"/>
      <w:szCs w:val="18"/>
    </w:rPr>
  </w:style>
  <w:style w:type="paragraph" w:styleId="TOC8">
    <w:name w:val="toc 8"/>
    <w:basedOn w:val="Normal"/>
    <w:next w:val="Normal"/>
    <w:autoRedefine/>
    <w:uiPriority w:val="39"/>
    <w:unhideWhenUsed/>
    <w:rsid w:val="0034697C"/>
    <w:pPr>
      <w:ind w:left="1540"/>
    </w:pPr>
    <w:rPr>
      <w:rFonts w:asciiTheme="minorHAnsi" w:hAnsiTheme="minorHAnsi"/>
      <w:sz w:val="18"/>
      <w:szCs w:val="18"/>
    </w:rPr>
  </w:style>
  <w:style w:type="paragraph" w:styleId="TOC9">
    <w:name w:val="toc 9"/>
    <w:basedOn w:val="Normal"/>
    <w:next w:val="Normal"/>
    <w:autoRedefine/>
    <w:uiPriority w:val="39"/>
    <w:unhideWhenUsed/>
    <w:rsid w:val="0034697C"/>
    <w:pPr>
      <w:ind w:left="1760"/>
    </w:pPr>
    <w:rPr>
      <w:rFonts w:asciiTheme="minorHAnsi" w:hAnsiTheme="minorHAnsi"/>
      <w:sz w:val="18"/>
      <w:szCs w:val="18"/>
    </w:rPr>
  </w:style>
  <w:style w:type="paragraph" w:styleId="BalloonText">
    <w:name w:val="Balloon Text"/>
    <w:basedOn w:val="Normal"/>
    <w:link w:val="BalloonTextChar"/>
    <w:uiPriority w:val="99"/>
    <w:semiHidden/>
    <w:unhideWhenUsed/>
    <w:rsid w:val="0053642D"/>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3642D"/>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08" w:type="dxa"/>
        <w:bottom w:w="0" w:type="dxa"/>
        <w:right w:w="108" w:type="dxa"/>
      </w:tblCellMar>
    </w:tblPr>
  </w:style>
  <w:style w:type="table" w:customStyle="1" w:styleId="a4">
    <w:basedOn w:val="TableNormal"/>
    <w:tblPr>
      <w:tblStyleRowBandSize w:val="1"/>
      <w:tblStyleColBandSize w:val="1"/>
      <w:tblInd w:w="0" w:type="dxa"/>
      <w:tblCellMar>
        <w:top w:w="0" w:type="dxa"/>
        <w:left w:w="108" w:type="dxa"/>
        <w:bottom w:w="0" w:type="dxa"/>
        <w:right w:w="108" w:type="dxa"/>
      </w:tblCellMar>
    </w:tblPr>
  </w:style>
  <w:style w:type="table" w:customStyle="1" w:styleId="a5">
    <w:basedOn w:val="TableNormal"/>
    <w:tblPr>
      <w:tblStyleRowBandSize w:val="1"/>
      <w:tblStyleColBandSize w:val="1"/>
      <w:tblInd w:w="0" w:type="dxa"/>
      <w:tblCellMar>
        <w:top w:w="0" w:type="dxa"/>
        <w:left w:w="108" w:type="dxa"/>
        <w:bottom w:w="0" w:type="dxa"/>
        <w:right w:w="108" w:type="dxa"/>
      </w:tblCellMar>
    </w:tblPr>
  </w:style>
  <w:style w:type="table" w:customStyle="1" w:styleId="a6">
    <w:basedOn w:val="TableNormal"/>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table" w:customStyle="1" w:styleId="a8">
    <w:basedOn w:val="TableNormal"/>
    <w:tblPr>
      <w:tblStyleRowBandSize w:val="1"/>
      <w:tblStyleColBandSize w:val="1"/>
      <w:tblInd w:w="0" w:type="dxa"/>
      <w:tblCellMar>
        <w:top w:w="0" w:type="dxa"/>
        <w:left w:w="108" w:type="dxa"/>
        <w:bottom w:w="0" w:type="dxa"/>
        <w:right w:w="108" w:type="dxa"/>
      </w:tblCellMar>
    </w:tblPr>
  </w:style>
  <w:style w:type="table" w:customStyle="1" w:styleId="a9">
    <w:basedOn w:val="TableNormal"/>
    <w:tblPr>
      <w:tblStyleRowBandSize w:val="1"/>
      <w:tblStyleColBandSize w:val="1"/>
      <w:tblInd w:w="0" w:type="dxa"/>
      <w:tblCellMar>
        <w:top w:w="0" w:type="dxa"/>
        <w:left w:w="108" w:type="dxa"/>
        <w:bottom w:w="0" w:type="dxa"/>
        <w:right w:w="108" w:type="dxa"/>
      </w:tblCellMar>
    </w:tblPr>
  </w:style>
  <w:style w:type="paragraph" w:styleId="DocumentMap">
    <w:name w:val="Document Map"/>
    <w:basedOn w:val="Normal"/>
    <w:link w:val="DocumentMapChar"/>
    <w:uiPriority w:val="99"/>
    <w:semiHidden/>
    <w:unhideWhenUsed/>
    <w:rsid w:val="00280CA7"/>
    <w:pPr>
      <w:spacing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280CA7"/>
    <w:rPr>
      <w:rFonts w:ascii="Times New Roman" w:hAnsi="Times New Roman" w:cs="Times New Roman"/>
      <w:sz w:val="24"/>
      <w:szCs w:val="24"/>
    </w:rPr>
  </w:style>
  <w:style w:type="paragraph" w:styleId="NoSpacing">
    <w:name w:val="No Spacing"/>
    <w:link w:val="NoSpacingChar"/>
    <w:uiPriority w:val="1"/>
    <w:qFormat/>
    <w:rsid w:val="00280CA7"/>
    <w:pPr>
      <w:spacing w:line="240" w:lineRule="auto"/>
    </w:pPr>
    <w:rPr>
      <w:rFonts w:asciiTheme="minorHAnsi" w:eastAsiaTheme="minorEastAsia" w:hAnsiTheme="minorHAnsi" w:cstheme="minorBidi"/>
      <w:color w:val="auto"/>
      <w:lang w:eastAsia="zh-CN"/>
    </w:rPr>
  </w:style>
  <w:style w:type="character" w:customStyle="1" w:styleId="NoSpacingChar">
    <w:name w:val="No Spacing Char"/>
    <w:basedOn w:val="DefaultParagraphFont"/>
    <w:link w:val="NoSpacing"/>
    <w:uiPriority w:val="1"/>
    <w:rsid w:val="00280CA7"/>
    <w:rPr>
      <w:rFonts w:asciiTheme="minorHAnsi" w:eastAsiaTheme="minorEastAsia" w:hAnsiTheme="minorHAnsi" w:cstheme="minorBidi"/>
      <w:color w:val="auto"/>
      <w:lang w:eastAsia="zh-CN"/>
    </w:rPr>
  </w:style>
  <w:style w:type="paragraph" w:styleId="Header">
    <w:name w:val="header"/>
    <w:basedOn w:val="Normal"/>
    <w:link w:val="HeaderChar"/>
    <w:uiPriority w:val="99"/>
    <w:unhideWhenUsed/>
    <w:rsid w:val="00280CA7"/>
    <w:pPr>
      <w:tabs>
        <w:tab w:val="center" w:pos="4680"/>
        <w:tab w:val="right" w:pos="9360"/>
      </w:tabs>
      <w:spacing w:line="240" w:lineRule="auto"/>
    </w:pPr>
  </w:style>
  <w:style w:type="character" w:customStyle="1" w:styleId="HeaderChar">
    <w:name w:val="Header Char"/>
    <w:basedOn w:val="DefaultParagraphFont"/>
    <w:link w:val="Header"/>
    <w:uiPriority w:val="99"/>
    <w:rsid w:val="00280CA7"/>
  </w:style>
  <w:style w:type="paragraph" w:styleId="Footer">
    <w:name w:val="footer"/>
    <w:basedOn w:val="Normal"/>
    <w:link w:val="FooterChar"/>
    <w:uiPriority w:val="99"/>
    <w:unhideWhenUsed/>
    <w:rsid w:val="00280CA7"/>
    <w:pPr>
      <w:tabs>
        <w:tab w:val="center" w:pos="4680"/>
        <w:tab w:val="right" w:pos="9360"/>
      </w:tabs>
      <w:spacing w:line="240" w:lineRule="auto"/>
    </w:pPr>
  </w:style>
  <w:style w:type="character" w:customStyle="1" w:styleId="FooterChar">
    <w:name w:val="Footer Char"/>
    <w:basedOn w:val="DefaultParagraphFont"/>
    <w:link w:val="Footer"/>
    <w:uiPriority w:val="99"/>
    <w:rsid w:val="00280CA7"/>
  </w:style>
  <w:style w:type="paragraph" w:styleId="Revision">
    <w:name w:val="Revision"/>
    <w:hidden/>
    <w:uiPriority w:val="99"/>
    <w:semiHidden/>
    <w:rsid w:val="001F7469"/>
    <w:pPr>
      <w:spacing w:line="240" w:lineRule="auto"/>
    </w:pPr>
  </w:style>
  <w:style w:type="character" w:styleId="PageNumber">
    <w:name w:val="page number"/>
    <w:basedOn w:val="DefaultParagraphFont"/>
    <w:uiPriority w:val="99"/>
    <w:semiHidden/>
    <w:unhideWhenUsed/>
    <w:rsid w:val="001F7469"/>
  </w:style>
  <w:style w:type="character" w:styleId="Hyperlink">
    <w:name w:val="Hyperlink"/>
    <w:basedOn w:val="DefaultParagraphFont"/>
    <w:uiPriority w:val="99"/>
    <w:unhideWhenUsed/>
    <w:rsid w:val="005C3CE7"/>
    <w:rPr>
      <w:color w:val="0563C1" w:themeColor="hyperlink"/>
      <w:u w:val="single"/>
    </w:rPr>
  </w:style>
  <w:style w:type="paragraph" w:styleId="TOCHeading">
    <w:name w:val="TOC Heading"/>
    <w:basedOn w:val="Heading1"/>
    <w:next w:val="Normal"/>
    <w:uiPriority w:val="39"/>
    <w:unhideWhenUsed/>
    <w:qFormat/>
    <w:rsid w:val="0034697C"/>
    <w:pPr>
      <w:spacing w:before="480" w:after="0"/>
      <w:contextualSpacing w:val="0"/>
      <w:outlineLvl w:val="9"/>
    </w:pPr>
    <w:rPr>
      <w:rFonts w:asciiTheme="majorHAnsi" w:eastAsiaTheme="majorEastAsia" w:hAnsiTheme="majorHAnsi" w:cstheme="majorBidi"/>
      <w:b/>
      <w:bCs/>
      <w:color w:val="2F5496" w:themeColor="accent1" w:themeShade="BF"/>
      <w:sz w:val="28"/>
      <w:szCs w:val="28"/>
    </w:rPr>
  </w:style>
  <w:style w:type="paragraph" w:styleId="TOC2">
    <w:name w:val="toc 2"/>
    <w:basedOn w:val="Normal"/>
    <w:next w:val="Normal"/>
    <w:autoRedefine/>
    <w:uiPriority w:val="39"/>
    <w:unhideWhenUsed/>
    <w:rsid w:val="0034697C"/>
    <w:pPr>
      <w:ind w:left="220"/>
    </w:pPr>
    <w:rPr>
      <w:rFonts w:asciiTheme="minorHAnsi" w:hAnsiTheme="minorHAnsi"/>
      <w:smallCaps/>
    </w:rPr>
  </w:style>
  <w:style w:type="paragraph" w:styleId="TOC3">
    <w:name w:val="toc 3"/>
    <w:basedOn w:val="Normal"/>
    <w:next w:val="Normal"/>
    <w:autoRedefine/>
    <w:uiPriority w:val="39"/>
    <w:unhideWhenUsed/>
    <w:rsid w:val="0034697C"/>
    <w:pPr>
      <w:ind w:left="440"/>
    </w:pPr>
    <w:rPr>
      <w:rFonts w:asciiTheme="minorHAnsi" w:hAnsiTheme="minorHAnsi"/>
      <w:i/>
      <w:iCs/>
    </w:rPr>
  </w:style>
  <w:style w:type="paragraph" w:styleId="TOC1">
    <w:name w:val="toc 1"/>
    <w:basedOn w:val="Normal"/>
    <w:next w:val="Normal"/>
    <w:autoRedefine/>
    <w:uiPriority w:val="39"/>
    <w:unhideWhenUsed/>
    <w:rsid w:val="003628C3"/>
    <w:pPr>
      <w:spacing w:before="120"/>
    </w:pPr>
    <w:rPr>
      <w:rFonts w:ascii="Corbel" w:hAnsi="Corbel"/>
      <w:b/>
      <w:bCs/>
      <w:caps/>
      <w:sz w:val="24"/>
    </w:rPr>
  </w:style>
  <w:style w:type="paragraph" w:styleId="TOC4">
    <w:name w:val="toc 4"/>
    <w:basedOn w:val="Normal"/>
    <w:next w:val="Normal"/>
    <w:autoRedefine/>
    <w:uiPriority w:val="39"/>
    <w:unhideWhenUsed/>
    <w:rsid w:val="0034697C"/>
    <w:pPr>
      <w:ind w:left="660"/>
    </w:pPr>
    <w:rPr>
      <w:rFonts w:asciiTheme="minorHAnsi" w:hAnsiTheme="minorHAnsi"/>
      <w:sz w:val="18"/>
      <w:szCs w:val="18"/>
    </w:rPr>
  </w:style>
  <w:style w:type="paragraph" w:styleId="TOC5">
    <w:name w:val="toc 5"/>
    <w:basedOn w:val="Normal"/>
    <w:next w:val="Normal"/>
    <w:autoRedefine/>
    <w:uiPriority w:val="39"/>
    <w:unhideWhenUsed/>
    <w:rsid w:val="0034697C"/>
    <w:pPr>
      <w:ind w:left="880"/>
    </w:pPr>
    <w:rPr>
      <w:rFonts w:asciiTheme="minorHAnsi" w:hAnsiTheme="minorHAnsi"/>
      <w:sz w:val="18"/>
      <w:szCs w:val="18"/>
    </w:rPr>
  </w:style>
  <w:style w:type="paragraph" w:styleId="TOC6">
    <w:name w:val="toc 6"/>
    <w:basedOn w:val="Normal"/>
    <w:next w:val="Normal"/>
    <w:autoRedefine/>
    <w:uiPriority w:val="39"/>
    <w:unhideWhenUsed/>
    <w:rsid w:val="0034697C"/>
    <w:pPr>
      <w:ind w:left="1100"/>
    </w:pPr>
    <w:rPr>
      <w:rFonts w:asciiTheme="minorHAnsi" w:hAnsiTheme="minorHAnsi"/>
      <w:sz w:val="18"/>
      <w:szCs w:val="18"/>
    </w:rPr>
  </w:style>
  <w:style w:type="paragraph" w:styleId="TOC7">
    <w:name w:val="toc 7"/>
    <w:basedOn w:val="Normal"/>
    <w:next w:val="Normal"/>
    <w:autoRedefine/>
    <w:uiPriority w:val="39"/>
    <w:unhideWhenUsed/>
    <w:rsid w:val="0034697C"/>
    <w:pPr>
      <w:ind w:left="1320"/>
    </w:pPr>
    <w:rPr>
      <w:rFonts w:asciiTheme="minorHAnsi" w:hAnsiTheme="minorHAnsi"/>
      <w:sz w:val="18"/>
      <w:szCs w:val="18"/>
    </w:rPr>
  </w:style>
  <w:style w:type="paragraph" w:styleId="TOC8">
    <w:name w:val="toc 8"/>
    <w:basedOn w:val="Normal"/>
    <w:next w:val="Normal"/>
    <w:autoRedefine/>
    <w:uiPriority w:val="39"/>
    <w:unhideWhenUsed/>
    <w:rsid w:val="0034697C"/>
    <w:pPr>
      <w:ind w:left="1540"/>
    </w:pPr>
    <w:rPr>
      <w:rFonts w:asciiTheme="minorHAnsi" w:hAnsiTheme="minorHAnsi"/>
      <w:sz w:val="18"/>
      <w:szCs w:val="18"/>
    </w:rPr>
  </w:style>
  <w:style w:type="paragraph" w:styleId="TOC9">
    <w:name w:val="toc 9"/>
    <w:basedOn w:val="Normal"/>
    <w:next w:val="Normal"/>
    <w:autoRedefine/>
    <w:uiPriority w:val="39"/>
    <w:unhideWhenUsed/>
    <w:rsid w:val="0034697C"/>
    <w:pPr>
      <w:ind w:left="1760"/>
    </w:pPr>
    <w:rPr>
      <w:rFonts w:asciiTheme="minorHAnsi" w:hAnsiTheme="minorHAnsi"/>
      <w:sz w:val="18"/>
      <w:szCs w:val="18"/>
    </w:rPr>
  </w:style>
  <w:style w:type="paragraph" w:styleId="BalloonText">
    <w:name w:val="Balloon Text"/>
    <w:basedOn w:val="Normal"/>
    <w:link w:val="BalloonTextChar"/>
    <w:uiPriority w:val="99"/>
    <w:semiHidden/>
    <w:unhideWhenUsed/>
    <w:rsid w:val="0053642D"/>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3642D"/>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6.jpg"/><Relationship Id="rId21" Type="http://schemas.openxmlformats.org/officeDocument/2006/relationships/hyperlink" Target="https://ecos.fws.gov/docs/recovery_plan/SB%20CTS%20Final%20RP%20Signed_1.pdf" TargetMode="External"/><Relationship Id="rId22" Type="http://schemas.openxmlformats.org/officeDocument/2006/relationships/image" Target="media/image7.jpg"/><Relationship Id="rId23" Type="http://schemas.openxmlformats.org/officeDocument/2006/relationships/image" Target="media/image8.jpg"/><Relationship Id="rId24" Type="http://schemas.openxmlformats.org/officeDocument/2006/relationships/image" Target="media/image9.jpg"/><Relationship Id="rId25" Type="http://schemas.openxmlformats.org/officeDocument/2006/relationships/image" Target="media/image10.jpg"/><Relationship Id="rId26" Type="http://schemas.openxmlformats.org/officeDocument/2006/relationships/image" Target="media/image11.jpg"/><Relationship Id="rId27" Type="http://schemas.openxmlformats.org/officeDocument/2006/relationships/image" Target="media/image12.jpg"/><Relationship Id="rId28" Type="http://schemas.openxmlformats.org/officeDocument/2006/relationships/image" Target="media/image13.jpg"/><Relationship Id="rId29" Type="http://schemas.openxmlformats.org/officeDocument/2006/relationships/image" Target="media/image14.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5.jpg"/><Relationship Id="rId31" Type="http://schemas.openxmlformats.org/officeDocument/2006/relationships/image" Target="media/image16.jpg"/><Relationship Id="rId32" Type="http://schemas.openxmlformats.org/officeDocument/2006/relationships/image" Target="media/image17.jpg"/><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18.jpg"/><Relationship Id="rId34" Type="http://schemas.openxmlformats.org/officeDocument/2006/relationships/image" Target="media/image19.jpg"/><Relationship Id="rId35" Type="http://schemas.openxmlformats.org/officeDocument/2006/relationships/image" Target="media/image20.jpg"/><Relationship Id="rId36" Type="http://schemas.openxmlformats.org/officeDocument/2006/relationships/image" Target="media/image21.jp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hyperlink" Target="https://www.fws.gov/sacramento/es/survey-protocols-guidelines/documents/crf_survey_guidance_aug2005.pdf" TargetMode="External"/><Relationship Id="rId14" Type="http://schemas.openxmlformats.org/officeDocument/2006/relationships/hyperlink" Target="https://www.fws.gov/sacramento/es/survey-protocols-guidelines/documents/crf_survey_guidance_aug2005.pdf" TargetMode="External"/><Relationship Id="rId15" Type="http://schemas.openxmlformats.org/officeDocument/2006/relationships/image" Target="media/image1.jpg"/><Relationship Id="rId16" Type="http://schemas.openxmlformats.org/officeDocument/2006/relationships/image" Target="media/image2.jpg"/><Relationship Id="rId17" Type="http://schemas.openxmlformats.org/officeDocument/2006/relationships/image" Target="media/image3.jpg"/><Relationship Id="rId18" Type="http://schemas.openxmlformats.org/officeDocument/2006/relationships/image" Target="media/image4.jpg"/><Relationship Id="rId19" Type="http://schemas.openxmlformats.org/officeDocument/2006/relationships/image" Target="media/image5.jpg"/><Relationship Id="rId37" Type="http://schemas.openxmlformats.org/officeDocument/2006/relationships/footer" Target="footer4.xml"/><Relationship Id="rId38" Type="http://schemas.openxmlformats.org/officeDocument/2006/relationships/footer" Target="footer5.xml"/><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0AEFB42-9A58-3E41-BE90-69A7A8986F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27</Pages>
  <Words>4100</Words>
  <Characters>23373</Characters>
  <Application>Microsoft Macintosh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UCSB Ecology, Evolution, and Marine Biology</Company>
  <LinksUpToDate>false</LinksUpToDate>
  <CharactersWithSpaces>27419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 on amphibian surveys</dc:title>
  <dc:subject>UCSB Sedgwick Reserve, Winter 2017</dc:subject>
  <dc:creator>Andrea J. Adams and Emily A. Wilson</dc:creator>
  <cp:lastModifiedBy>Emily Wilson</cp:lastModifiedBy>
  <cp:revision>3</cp:revision>
  <dcterms:created xsi:type="dcterms:W3CDTF">2017-03-24T03:55:00Z</dcterms:created>
  <dcterms:modified xsi:type="dcterms:W3CDTF">2017-03-24T04:00:00Z</dcterms:modified>
</cp:coreProperties>
</file>